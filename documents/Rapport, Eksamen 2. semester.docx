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79311" w14:textId="46965F63" w:rsidR="218233DD" w:rsidRPr="00E56DAA" w:rsidRDefault="6A244AAC" w:rsidP="00C07553">
      <w:pPr>
        <w:pStyle w:val="NoSpacing"/>
      </w:pPr>
      <w:r w:rsidRPr="00E56DAA">
        <w:t>Titelblad</w:t>
      </w:r>
    </w:p>
    <w:p w14:paraId="14A922F8" w14:textId="3315EAD5" w:rsidR="3C329839" w:rsidRDefault="3C329839" w:rsidP="3C329839">
      <w:pPr>
        <w:rPr>
          <w:b/>
        </w:rPr>
      </w:pPr>
      <w:r w:rsidRPr="1302B670">
        <w:rPr>
          <w:b/>
        </w:rPr>
        <w:t>Om opgaven må offentliggøres eller ej</w:t>
      </w:r>
    </w:p>
    <w:p w14:paraId="5A629176" w14:textId="6C4511E2" w:rsidR="449DCC40" w:rsidRDefault="6E7BAFC4" w:rsidP="449DCC40">
      <w:pPr>
        <w:rPr>
          <w:b/>
          <w:bCs/>
        </w:rPr>
      </w:pPr>
      <w:r>
        <w:t xml:space="preserve">Opgaven må gerne </w:t>
      </w:r>
      <w:r w:rsidR="2DF9AEEF">
        <w:t>offentliggøres</w:t>
      </w:r>
    </w:p>
    <w:p w14:paraId="025232F0" w14:textId="47A4A000" w:rsidR="3C329839" w:rsidRDefault="3C329839" w:rsidP="3C329839">
      <w:pPr>
        <w:rPr>
          <w:b/>
        </w:rPr>
      </w:pPr>
      <w:r w:rsidRPr="1302B670">
        <w:rPr>
          <w:b/>
        </w:rPr>
        <w:t>Uddannelsesstedets samt uddannelsens navn</w:t>
      </w:r>
    </w:p>
    <w:p w14:paraId="2C34E87B" w14:textId="2479A767" w:rsidR="165D3C1F" w:rsidRDefault="1051DB63" w:rsidP="165D3C1F">
      <w:pPr>
        <w:rPr>
          <w:b/>
          <w:bCs/>
        </w:rPr>
      </w:pPr>
      <w:r>
        <w:t xml:space="preserve">Erhvervsakademi Aarhus, </w:t>
      </w:r>
      <w:r w:rsidR="55436C93">
        <w:t xml:space="preserve">Multimediedesigner </w:t>
      </w:r>
    </w:p>
    <w:p w14:paraId="50F6DF47" w14:textId="50BE662F" w:rsidR="3C329839" w:rsidRDefault="3C329839" w:rsidP="3C329839">
      <w:pPr>
        <w:rPr>
          <w:b/>
        </w:rPr>
      </w:pPr>
      <w:r w:rsidRPr="1302B670">
        <w:rPr>
          <w:b/>
        </w:rPr>
        <w:t>Navnet på den aflagte prøve</w:t>
      </w:r>
    </w:p>
    <w:p w14:paraId="3963FE51" w14:textId="11D0D326" w:rsidR="38EF4B4B" w:rsidRDefault="6C220397" w:rsidP="38EF4B4B">
      <w:r>
        <w:t>Eksamensprojekt</w:t>
      </w:r>
      <w:r w:rsidR="226E0A45">
        <w:t xml:space="preserve"> </w:t>
      </w:r>
      <w:r w:rsidR="4CB820BE">
        <w:t>2. semester</w:t>
      </w:r>
    </w:p>
    <w:p w14:paraId="12E67849" w14:textId="00BFA28A" w:rsidR="3C329839" w:rsidRDefault="3C329839" w:rsidP="3C329839">
      <w:pPr>
        <w:rPr>
          <w:b/>
        </w:rPr>
      </w:pPr>
      <w:r w:rsidRPr="1302B670">
        <w:rPr>
          <w:b/>
        </w:rPr>
        <w:t>Projektets titel på dansk</w:t>
      </w:r>
    </w:p>
    <w:p w14:paraId="424991A4" w14:textId="1DB254C2" w:rsidR="07BD0E71" w:rsidRDefault="1C3B6D83" w:rsidP="07BD0E71">
      <w:r>
        <w:t xml:space="preserve">Egypten – besat af </w:t>
      </w:r>
      <w:r w:rsidR="7E9F4FBF">
        <w:t>livet</w:t>
      </w:r>
    </w:p>
    <w:p w14:paraId="641846BD" w14:textId="1E17EEBC" w:rsidR="3C329839" w:rsidRDefault="3C329839" w:rsidP="3C329839">
      <w:pPr>
        <w:rPr>
          <w:b/>
        </w:rPr>
      </w:pPr>
      <w:r w:rsidRPr="0FAB618C">
        <w:rPr>
          <w:b/>
        </w:rPr>
        <w:t>Gruppens fulde navn(e)</w:t>
      </w:r>
    </w:p>
    <w:p w14:paraId="6EB877A8" w14:textId="7869ECA3" w:rsidR="41229555" w:rsidRDefault="41229555" w:rsidP="776D6D12">
      <w:pPr>
        <w:pStyle w:val="ListParagraph"/>
        <w:numPr>
          <w:ilvl w:val="0"/>
          <w:numId w:val="2"/>
        </w:numPr>
      </w:pPr>
      <w:r>
        <w:t>Charlotte Xenia Nørgaard</w:t>
      </w:r>
      <w:r w:rsidR="19134130">
        <w:t xml:space="preserve"> </w:t>
      </w:r>
      <w:r>
        <w:t>(eaa22cxn)</w:t>
      </w:r>
    </w:p>
    <w:p w14:paraId="12E50A3D" w14:textId="33FC99CD" w:rsidR="41229555" w:rsidRDefault="41229555" w:rsidP="776D6D12">
      <w:pPr>
        <w:pStyle w:val="ListParagraph"/>
        <w:numPr>
          <w:ilvl w:val="0"/>
          <w:numId w:val="2"/>
        </w:numPr>
      </w:pPr>
      <w:r>
        <w:t>Julie Lykke Kaihøj Sloth Nielsen</w:t>
      </w:r>
      <w:r w:rsidR="6AFC191E">
        <w:t xml:space="preserve"> </w:t>
      </w:r>
      <w:r>
        <w:t>(eaa22jlksn)</w:t>
      </w:r>
    </w:p>
    <w:p w14:paraId="49A7D3AD" w14:textId="5825EDDC" w:rsidR="41229555" w:rsidRDefault="41229555" w:rsidP="776D6D12">
      <w:pPr>
        <w:pStyle w:val="ListParagraph"/>
        <w:numPr>
          <w:ilvl w:val="0"/>
          <w:numId w:val="2"/>
        </w:numPr>
      </w:pPr>
      <w:r>
        <w:t>Mads Als Andersen</w:t>
      </w:r>
      <w:r w:rsidR="522CAEE3">
        <w:t xml:space="preserve"> </w:t>
      </w:r>
      <w:r>
        <w:t>(eaa22maa)</w:t>
      </w:r>
    </w:p>
    <w:p w14:paraId="0DF3CB23" w14:textId="2C23D055" w:rsidR="1D8B885F" w:rsidRDefault="41229555" w:rsidP="776D6D12">
      <w:pPr>
        <w:pStyle w:val="ListParagraph"/>
        <w:numPr>
          <w:ilvl w:val="0"/>
          <w:numId w:val="2"/>
        </w:numPr>
      </w:pPr>
      <w:r>
        <w:t>Safa Daoudi</w:t>
      </w:r>
      <w:r w:rsidR="205728FD">
        <w:t xml:space="preserve"> </w:t>
      </w:r>
      <w:r>
        <w:t>(</w:t>
      </w:r>
      <w:proofErr w:type="spellStart"/>
      <w:r>
        <w:t>eaasdao</w:t>
      </w:r>
      <w:proofErr w:type="spellEnd"/>
      <w:r>
        <w:t>)</w:t>
      </w:r>
    </w:p>
    <w:p w14:paraId="5E0CC614" w14:textId="308FCF4C" w:rsidR="3C329839" w:rsidRDefault="3C329839" w:rsidP="3C329839">
      <w:pPr>
        <w:rPr>
          <w:b/>
        </w:rPr>
      </w:pPr>
      <w:r w:rsidRPr="1302B670">
        <w:rPr>
          <w:b/>
        </w:rPr>
        <w:t>Vejlederes navne</w:t>
      </w:r>
    </w:p>
    <w:p w14:paraId="696D7B5E" w14:textId="0494CE91" w:rsidR="2183959E" w:rsidRDefault="15810DF2" w:rsidP="5E964822">
      <w:pPr>
        <w:pStyle w:val="ListParagraph"/>
        <w:numPr>
          <w:ilvl w:val="0"/>
          <w:numId w:val="1"/>
        </w:numPr>
      </w:pPr>
      <w:r>
        <w:t xml:space="preserve">Hanne Skjærlund </w:t>
      </w:r>
      <w:r w:rsidR="283607A9">
        <w:t>Andersen</w:t>
      </w:r>
    </w:p>
    <w:p w14:paraId="526EE861" w14:textId="478B6D99" w:rsidR="469C804F" w:rsidRDefault="6B759573" w:rsidP="5E964822">
      <w:pPr>
        <w:pStyle w:val="ListParagraph"/>
        <w:numPr>
          <w:ilvl w:val="0"/>
          <w:numId w:val="1"/>
        </w:numPr>
      </w:pPr>
      <w:r>
        <w:t xml:space="preserve">Christinna </w:t>
      </w:r>
      <w:r w:rsidR="6295DD45">
        <w:t>Jacobsen</w:t>
      </w:r>
    </w:p>
    <w:p w14:paraId="5F5D0D36" w14:textId="42AED800" w:rsidR="6B759573" w:rsidRDefault="3331FCF9" w:rsidP="5E964822">
      <w:pPr>
        <w:pStyle w:val="ListParagraph"/>
        <w:numPr>
          <w:ilvl w:val="0"/>
          <w:numId w:val="1"/>
        </w:numPr>
      </w:pPr>
      <w:r>
        <w:t>Andreas</w:t>
      </w:r>
      <w:r w:rsidR="70A39912">
        <w:t xml:space="preserve"> </w:t>
      </w:r>
      <w:r w:rsidR="3455B2C6">
        <w:t xml:space="preserve">Kure </w:t>
      </w:r>
      <w:r w:rsidR="28717D7B">
        <w:t>Thorngreen</w:t>
      </w:r>
    </w:p>
    <w:p w14:paraId="67968E24" w14:textId="41C58DED" w:rsidR="3C329839" w:rsidRDefault="3C329839" w:rsidP="3C329839">
      <w:pPr>
        <w:rPr>
          <w:b/>
        </w:rPr>
      </w:pPr>
      <w:r w:rsidRPr="1302B670">
        <w:rPr>
          <w:b/>
        </w:rPr>
        <w:t xml:space="preserve">Navnet på evt. </w:t>
      </w:r>
      <w:r w:rsidR="65409AD1" w:rsidRPr="65409AD1">
        <w:rPr>
          <w:b/>
          <w:bCs/>
        </w:rPr>
        <w:t>Virksomhed</w:t>
      </w:r>
      <w:r w:rsidRPr="1302B670">
        <w:rPr>
          <w:b/>
        </w:rPr>
        <w:t>/organisation</w:t>
      </w:r>
    </w:p>
    <w:p w14:paraId="1910F7D2" w14:textId="73553B94" w:rsidR="65409AD1" w:rsidRDefault="0AEF852F" w:rsidP="65409AD1">
      <w:r>
        <w:t>Moesgaard Museum</w:t>
      </w:r>
    </w:p>
    <w:p w14:paraId="400C8D1C" w14:textId="54CED23E" w:rsidR="3C329839" w:rsidRDefault="3C329839" w:rsidP="3C329839">
      <w:pPr>
        <w:rPr>
          <w:b/>
        </w:rPr>
      </w:pPr>
      <w:r w:rsidRPr="1302B670">
        <w:rPr>
          <w:b/>
        </w:rPr>
        <w:t xml:space="preserve">Projektperioden inkl. </w:t>
      </w:r>
      <w:r w:rsidR="380C9159" w:rsidRPr="380C9159">
        <w:rPr>
          <w:b/>
          <w:bCs/>
        </w:rPr>
        <w:t>Årstal</w:t>
      </w:r>
    </w:p>
    <w:p w14:paraId="4D0BAC63" w14:textId="4C7720EE" w:rsidR="380C9159" w:rsidRDefault="20BC6B86" w:rsidP="380C9159">
      <w:r>
        <w:t>21</w:t>
      </w:r>
      <w:r w:rsidR="4F7D02C6">
        <w:t>/</w:t>
      </w:r>
      <w:r w:rsidR="75FF31AB">
        <w:t>11</w:t>
      </w:r>
      <w:r w:rsidR="1FB869DB">
        <w:t>-</w:t>
      </w:r>
      <w:r w:rsidR="4E79011B">
        <w:t xml:space="preserve"> </w:t>
      </w:r>
      <w:r w:rsidR="04C507C9">
        <w:t>18/12</w:t>
      </w:r>
      <w:r w:rsidR="2CD29586">
        <w:t xml:space="preserve"> 2023</w:t>
      </w:r>
    </w:p>
    <w:p w14:paraId="69F83758" w14:textId="3B43CB0E" w:rsidR="3C329839" w:rsidRDefault="6F98A6FB" w:rsidP="3C329839">
      <w:pPr>
        <w:rPr>
          <w:b/>
        </w:rPr>
      </w:pPr>
      <w:r w:rsidRPr="6F98A6FB">
        <w:rPr>
          <w:b/>
          <w:bCs/>
        </w:rPr>
        <w:t>Upload-adresse</w:t>
      </w:r>
    </w:p>
    <w:p w14:paraId="36E14AEA" w14:textId="3F7E8A0E" w:rsidR="77667CA6" w:rsidRDefault="77667CA6" w:rsidP="77667CA6">
      <w:pPr>
        <w:rPr>
          <w:b/>
          <w:bCs/>
        </w:rPr>
      </w:pPr>
      <w:r w:rsidRPr="77667CA6">
        <w:rPr>
          <w:b/>
          <w:bCs/>
        </w:rPr>
        <w:t xml:space="preserve">Link til </w:t>
      </w:r>
      <w:proofErr w:type="spellStart"/>
      <w:r w:rsidRPr="77667CA6">
        <w:rPr>
          <w:b/>
          <w:bCs/>
        </w:rPr>
        <w:t>Github</w:t>
      </w:r>
      <w:proofErr w:type="spellEnd"/>
      <w:r w:rsidRPr="77667CA6">
        <w:rPr>
          <w:b/>
          <w:bCs/>
        </w:rPr>
        <w:t xml:space="preserve"> </w:t>
      </w:r>
    </w:p>
    <w:p w14:paraId="4873FBFA" w14:textId="766D7796" w:rsidR="54BAE076" w:rsidRDefault="54D89B5F" w:rsidP="54BAE076">
      <w:r>
        <w:t>https://github.com/CharlotteXenia/moesgaard</w:t>
      </w:r>
    </w:p>
    <w:p w14:paraId="78690EC8" w14:textId="28C56221" w:rsidR="3C329839" w:rsidRDefault="21B09320" w:rsidP="3C329839">
      <w:pPr>
        <w:rPr>
          <w:b/>
        </w:rPr>
      </w:pPr>
      <w:r w:rsidRPr="21B09320">
        <w:rPr>
          <w:b/>
          <w:bCs/>
        </w:rPr>
        <w:t>Link til video</w:t>
      </w:r>
    </w:p>
    <w:p w14:paraId="20F11443" w14:textId="54676DA2" w:rsidR="6A244AAC" w:rsidRDefault="3C329839" w:rsidP="6A244AAC">
      <w:pPr>
        <w:rPr>
          <w:b/>
        </w:rPr>
      </w:pPr>
      <w:r w:rsidRPr="1302B670">
        <w:rPr>
          <w:b/>
        </w:rPr>
        <w:t>Antal normalsider</w:t>
      </w:r>
    </w:p>
    <w:p w14:paraId="128F35C5" w14:textId="323D2548" w:rsidR="45291AE4" w:rsidRDefault="45291AE4">
      <w:r>
        <w:br w:type="page"/>
      </w:r>
    </w:p>
    <w:p w14:paraId="34F42E93" w14:textId="44308C3E" w:rsidR="45291AE4" w:rsidRDefault="45291AE4" w:rsidP="45291AE4"/>
    <w:sdt>
      <w:sdtPr>
        <w:rPr>
          <w:rFonts w:eastAsiaTheme="minorHAnsi"/>
          <w:kern w:val="2"/>
          <w:lang w:eastAsia="en-US"/>
          <w14:ligatures w14:val="standardContextual"/>
        </w:rPr>
        <w:id w:val="1890222416"/>
        <w:docPartObj>
          <w:docPartGallery w:val="Cover Pages"/>
          <w:docPartUnique/>
        </w:docPartObj>
      </w:sdtPr>
      <w:sdtContent>
        <w:p w14:paraId="38442978" w14:textId="4247A653" w:rsidR="218233DD" w:rsidRDefault="218233DD" w:rsidP="218233DD">
          <w:pPr>
            <w:pStyle w:val="NoSpacing"/>
          </w:pPr>
        </w:p>
        <w:p w14:paraId="3A292C6B" w14:textId="56348C14" w:rsidR="001876C7" w:rsidRDefault="00236ECF" w:rsidP="00F36D31">
          <w:r>
            <w:rPr>
              <w:noProof/>
            </w:rPr>
            <mc:AlternateContent>
              <mc:Choice Requires="wpg">
                <w:drawing>
                  <wp:anchor distT="0" distB="0" distL="114300" distR="114300" simplePos="0" relativeHeight="251658240" behindDoc="0" locked="0" layoutInCell="1" allowOverlap="1" wp14:anchorId="1869E2AB" wp14:editId="7D8B2288">
                    <wp:simplePos x="0" y="0"/>
                    <wp:positionH relativeFrom="column">
                      <wp:posOffset>501650</wp:posOffset>
                    </wp:positionH>
                    <wp:positionV relativeFrom="paragraph">
                      <wp:posOffset>2800894</wp:posOffset>
                    </wp:positionV>
                    <wp:extent cx="5100955" cy="1199515"/>
                    <wp:effectExtent l="0" t="0" r="4445" b="635"/>
                    <wp:wrapNone/>
                    <wp:docPr id="756797474" name="Gruppe 756797474"/>
                    <wp:cNvGraphicFramePr/>
                    <a:graphic xmlns:a="http://schemas.openxmlformats.org/drawingml/2006/main">
                      <a:graphicData uri="http://schemas.microsoft.com/office/word/2010/wordprocessingGroup">
                        <wpg:wgp>
                          <wpg:cNvGrpSpPr/>
                          <wpg:grpSpPr>
                            <a:xfrm>
                              <a:off x="0" y="0"/>
                              <a:ext cx="5100955" cy="1199515"/>
                              <a:chOff x="0" y="0"/>
                              <a:chExt cx="5100955" cy="1199515"/>
                            </a:xfrm>
                          </wpg:grpSpPr>
                          <wps:wsp>
                            <wps:cNvPr id="1" name="Tekstfelt 1"/>
                            <wps:cNvSpPr txBox="1"/>
                            <wps:spPr>
                              <a:xfrm>
                                <a:off x="0" y="0"/>
                                <a:ext cx="5100955" cy="10587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76479" w14:textId="27AA8E24" w:rsidR="005F7C5D" w:rsidRDefault="00801D6D" w:rsidP="00827544">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005F7C5D">
                                        <w:rPr>
                                          <w:rFonts w:asciiTheme="majorHAnsi" w:eastAsiaTheme="majorEastAsia" w:hAnsiTheme="majorHAnsi" w:cstheme="majorBidi"/>
                                          <w:color w:val="262626" w:themeColor="text1" w:themeTint="D9"/>
                                          <w:sz w:val="72"/>
                                          <w:szCs w:val="72"/>
                                        </w:rPr>
                                        <w:t>Egypten – besat af Livet</w:t>
                                      </w:r>
                                    </w:sdtContent>
                                  </w:sdt>
                                </w:p>
                                <w:p w14:paraId="07F652A6" w14:textId="5B14BF12" w:rsidR="005F7C5D" w:rsidRPr="00E65AB6" w:rsidRDefault="00801D6D" w:rsidP="00E65AB6">
                                  <w:pPr>
                                    <w:spacing w:before="120"/>
                                    <w:jc w:val="center"/>
                                    <w:rPr>
                                      <w:color w:val="404040" w:themeColor="text1" w:themeTint="BF"/>
                                      <w:sz w:val="36"/>
                                      <w:szCs w:val="36"/>
                                    </w:rPr>
                                  </w:pPr>
                                  <w:sdt>
                                    <w:sdtPr>
                                      <w:rPr>
                                        <w:color w:val="404040" w:themeColor="text1" w:themeTint="BF"/>
                                        <w:sz w:val="36"/>
                                        <w:szCs w:val="36"/>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00E65AB6">
                                        <w:rPr>
                                          <w:color w:val="404040" w:themeColor="text1" w:themeTint="BF"/>
                                          <w:sz w:val="36"/>
                                          <w:szCs w:val="36"/>
                                        </w:rPr>
                                        <w:t xml:space="preserve">- </w:t>
                                      </w:r>
                                      <w:r w:rsidR="00370306" w:rsidRPr="00E65AB6">
                                        <w:rPr>
                                          <w:color w:val="404040" w:themeColor="text1" w:themeTint="BF"/>
                                          <w:sz w:val="36"/>
                                          <w:szCs w:val="36"/>
                                        </w:rPr>
                                        <w:t>e</w:t>
                                      </w:r>
                                      <w:r w:rsidR="005F7C5D" w:rsidRPr="00E65AB6">
                                        <w:rPr>
                                          <w:color w:val="404040" w:themeColor="text1" w:themeTint="BF"/>
                                          <w:sz w:val="36"/>
                                          <w:szCs w:val="36"/>
                                        </w:rPr>
                                        <w:t>n Moesgaard Museum specialudstilling, 2023-2024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kstfelt 217"/>
                            <wps:cNvSpPr txBox="1">
                              <a:spLocks noChangeArrowheads="1"/>
                            </wps:cNvSpPr>
                            <wps:spPr bwMode="auto">
                              <a:xfrm>
                                <a:off x="228600" y="899160"/>
                                <a:ext cx="4691380" cy="300355"/>
                              </a:xfrm>
                              <a:prstGeom prst="rect">
                                <a:avLst/>
                              </a:prstGeom>
                              <a:noFill/>
                              <a:ln w="9525">
                                <a:noFill/>
                                <a:miter lim="800000"/>
                                <a:headEnd/>
                                <a:tailEnd/>
                              </a:ln>
                            </wps:spPr>
                            <wps:txbx>
                              <w:txbxContent>
                                <w:p w14:paraId="01886A8E" w14:textId="2EF95A59" w:rsidR="00FD5AC0" w:rsidRDefault="00FD5AC0" w:rsidP="00FD5AC0">
                                  <w:pPr>
                                    <w:jc w:val="center"/>
                                  </w:pPr>
                                  <w:r>
                                    <w:t xml:space="preserve">2. semestereksamen, Multimediedesignuddannelsen, </w:t>
                                  </w:r>
                                  <w:r w:rsidR="00330AB4">
                                    <w:t>Erhver</w:t>
                                  </w:r>
                                  <w:r w:rsidR="000C0F90">
                                    <w:t>v</w:t>
                                  </w:r>
                                  <w:r w:rsidR="00330AB4">
                                    <w:t>sak</w:t>
                                  </w:r>
                                  <w:r w:rsidR="002C737C">
                                    <w:t>a</w:t>
                                  </w:r>
                                  <w:r w:rsidR="00330AB4">
                                    <w:t>demi</w:t>
                                  </w:r>
                                  <w:r>
                                    <w:t xml:space="preserve"> Aarhus</w:t>
                                  </w:r>
                                </w:p>
                                <w:p w14:paraId="3080366B" w14:textId="39E7659B" w:rsidR="00FD5AC0" w:rsidRDefault="00FD5AC0" w:rsidP="00FD5AC0">
                                  <w:pPr>
                                    <w:jc w:val="center"/>
                                  </w:pPr>
                                </w:p>
                              </w:txbxContent>
                            </wps:txbx>
                            <wps:bodyPr rot="0" vert="horz" wrap="square" lIns="91440" tIns="45720" rIns="91440" bIns="45720" anchor="t" anchorCtr="0">
                              <a:noAutofit/>
                            </wps:bodyPr>
                          </wps:wsp>
                        </wpg:wgp>
                      </a:graphicData>
                    </a:graphic>
                  </wp:anchor>
                </w:drawing>
              </mc:Choice>
              <mc:Fallback>
                <w:pict>
                  <v:group w14:anchorId="1869E2AB" id="Gruppe 756797474" o:spid="_x0000_s1026" style="position:absolute;margin-left:39.5pt;margin-top:220.55pt;width:401.65pt;height:94.45pt;z-index:251658240" coordsize="51009,1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">
                    <v:shapetype id="_x0000_t202" coordsize="21600,21600" o:spt="202" path="m,l,21600r21600,l21600,xe">
                      <v:stroke joinstyle="miter"/>
                      <v:path gradientshapeok="t" o:connecttype="rect"/>
                    </v:shapetype>
                    <v:shape id="Tekstfelt 1" o:spid="_x0000_s1027" type="#_x0000_t202" style="position:absolute;width:51009;height:10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" filled="f" stroked="f" strokeweight=".5pt">
                      <v:textbox inset="0,0,0,0">
                        <w:txbxContent>
                          <w:p w14:paraId="61976479" w14:textId="27AA8E24" w:rsidR="005F7C5D" w:rsidRDefault="00801D6D" w:rsidP="00827544">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005F7C5D">
                                  <w:rPr>
                                    <w:rFonts w:asciiTheme="majorHAnsi" w:eastAsiaTheme="majorEastAsia" w:hAnsiTheme="majorHAnsi" w:cstheme="majorBidi"/>
                                    <w:color w:val="262626" w:themeColor="text1" w:themeTint="D9"/>
                                    <w:sz w:val="72"/>
                                    <w:szCs w:val="72"/>
                                  </w:rPr>
                                  <w:t>Egypten – besat af Livet</w:t>
                                </w:r>
                              </w:sdtContent>
                            </w:sdt>
                          </w:p>
                          <w:p w14:paraId="07F652A6" w14:textId="5B14BF12" w:rsidR="005F7C5D" w:rsidRPr="00E65AB6" w:rsidRDefault="00801D6D" w:rsidP="00E65AB6">
                            <w:pPr>
                              <w:spacing w:before="120"/>
                              <w:jc w:val="center"/>
                              <w:rPr>
                                <w:color w:val="404040" w:themeColor="text1" w:themeTint="BF"/>
                                <w:sz w:val="36"/>
                                <w:szCs w:val="36"/>
                              </w:rPr>
                            </w:pPr>
                            <w:sdt>
                              <w:sdtPr>
                                <w:rPr>
                                  <w:color w:val="404040" w:themeColor="text1" w:themeTint="BF"/>
                                  <w:sz w:val="36"/>
                                  <w:szCs w:val="36"/>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00E65AB6">
                                  <w:rPr>
                                    <w:color w:val="404040" w:themeColor="text1" w:themeTint="BF"/>
                                    <w:sz w:val="36"/>
                                    <w:szCs w:val="36"/>
                                  </w:rPr>
                                  <w:t xml:space="preserve">- </w:t>
                                </w:r>
                                <w:r w:rsidR="00370306" w:rsidRPr="00E65AB6">
                                  <w:rPr>
                                    <w:color w:val="404040" w:themeColor="text1" w:themeTint="BF"/>
                                    <w:sz w:val="36"/>
                                    <w:szCs w:val="36"/>
                                  </w:rPr>
                                  <w:t>e</w:t>
                                </w:r>
                                <w:r w:rsidR="005F7C5D" w:rsidRPr="00E65AB6">
                                  <w:rPr>
                                    <w:color w:val="404040" w:themeColor="text1" w:themeTint="BF"/>
                                    <w:sz w:val="36"/>
                                    <w:szCs w:val="36"/>
                                  </w:rPr>
                                  <w:t>n Moesgaard Museum specialudstilling, 2023-2024</w:t>
                                </w:r>
                              </w:sdtContent>
                            </w:sdt>
                          </w:p>
                        </w:txbxContent>
                      </v:textbox>
                    </v:shape>
                    <v:shape id="Tekstfelt 217" o:spid="_x0000_s1028" type="#_x0000_t202" style="position:absolute;left:2286;top:8991;width:46913;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1886A8E" w14:textId="2EF95A59" w:rsidR="00FD5AC0" w:rsidRDefault="00FD5AC0" w:rsidP="00FD5AC0">
                            <w:pPr>
                              <w:jc w:val="center"/>
                            </w:pPr>
                            <w:r>
                              <w:t xml:space="preserve">2. semestereksamen, Multimediedesignuddannelsen, </w:t>
                            </w:r>
                            <w:r w:rsidR="00330AB4">
                              <w:t>Erhver</w:t>
                            </w:r>
                            <w:r w:rsidR="000C0F90">
                              <w:t>v</w:t>
                            </w:r>
                            <w:r w:rsidR="00330AB4">
                              <w:t>sak</w:t>
                            </w:r>
                            <w:r w:rsidR="002C737C">
                              <w:t>a</w:t>
                            </w:r>
                            <w:r w:rsidR="00330AB4">
                              <w:t>demi</w:t>
                            </w:r>
                            <w:r>
                              <w:t xml:space="preserve"> Aarhus</w:t>
                            </w:r>
                          </w:p>
                          <w:p w14:paraId="3080366B" w14:textId="39E7659B" w:rsidR="00FD5AC0" w:rsidRDefault="00FD5AC0" w:rsidP="00FD5AC0">
                            <w:pPr>
                              <w:jc w:val="center"/>
                            </w:pPr>
                          </w:p>
                        </w:txbxContent>
                      </v:textbox>
                    </v:shape>
                  </v:group>
                </w:pict>
              </mc:Fallback>
            </mc:AlternateContent>
          </w:r>
          <w:r w:rsidR="005F7C5D">
            <w:br w:type="page"/>
          </w:r>
        </w:p>
      </w:sdtContent>
    </w:sdt>
    <w:p w14:paraId="23047227" w14:textId="77777777" w:rsidR="001876C7" w:rsidRDefault="001876C7" w:rsidP="00903164">
      <w:pPr>
        <w:pStyle w:val="Heading1"/>
      </w:pPr>
    </w:p>
    <w:p w14:paraId="55DB9B03" w14:textId="77777777" w:rsidR="004A2055" w:rsidRDefault="004A2055" w:rsidP="001876C7">
      <w:pPr>
        <w:pStyle w:val="Heading1"/>
        <w:jc w:val="center"/>
        <w:rPr>
          <w:sz w:val="48"/>
          <w:szCs w:val="48"/>
        </w:rPr>
      </w:pPr>
    </w:p>
    <w:p w14:paraId="19B85929" w14:textId="77777777" w:rsidR="004A2055" w:rsidRDefault="004A2055" w:rsidP="001876C7">
      <w:pPr>
        <w:pStyle w:val="Heading1"/>
        <w:jc w:val="center"/>
        <w:rPr>
          <w:sz w:val="48"/>
          <w:szCs w:val="48"/>
        </w:rPr>
      </w:pPr>
    </w:p>
    <w:p w14:paraId="6FC9C36E" w14:textId="77777777" w:rsidR="004A2055" w:rsidRDefault="004A2055" w:rsidP="001876C7">
      <w:pPr>
        <w:pStyle w:val="Heading1"/>
        <w:jc w:val="center"/>
        <w:rPr>
          <w:sz w:val="48"/>
          <w:szCs w:val="48"/>
        </w:rPr>
      </w:pPr>
    </w:p>
    <w:p w14:paraId="4AB96A6F" w14:textId="1B398790" w:rsidR="008A472A" w:rsidRDefault="004A2055" w:rsidP="001876C7">
      <w:pPr>
        <w:pStyle w:val="Heading1"/>
        <w:jc w:val="center"/>
        <w:rPr>
          <w:sz w:val="48"/>
          <w:szCs w:val="48"/>
        </w:rPr>
      </w:pPr>
      <w:bookmarkStart w:id="0" w:name="_Toc151967439"/>
      <w:bookmarkStart w:id="1" w:name="_Toc485344315"/>
      <w:bookmarkStart w:id="2" w:name="_Toc152240455"/>
      <w:bookmarkStart w:id="3" w:name="_Toc152241282"/>
      <w:bookmarkStart w:id="4" w:name="_Toc152241362"/>
      <w:commentRangeStart w:id="5"/>
      <w:r>
        <w:rPr>
          <w:noProof/>
        </w:rPr>
        <mc:AlternateContent>
          <mc:Choice Requires="wps">
            <w:drawing>
              <wp:anchor distT="45720" distB="45720" distL="114300" distR="114300" simplePos="0" relativeHeight="251658241" behindDoc="0" locked="0" layoutInCell="1" allowOverlap="1" wp14:anchorId="778BC1EE" wp14:editId="423E96C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4B25D897" w14:textId="6D96D9DB" w:rsidR="009C3BB1" w:rsidRPr="007E5051" w:rsidRDefault="00AB0CC0" w:rsidP="007E5051">
                            <w:pPr>
                              <w:spacing w:after="0" w:line="240" w:lineRule="auto"/>
                              <w:jc w:val="center"/>
                              <w:rPr>
                                <w:rFonts w:cstheme="minorHAnsi"/>
                              </w:rPr>
                            </w:pPr>
                            <w:r w:rsidRPr="007E5051">
                              <w:rPr>
                                <w:rFonts w:cstheme="minorHAnsi"/>
                              </w:rPr>
                              <w:t xml:space="preserve">Denne </w:t>
                            </w:r>
                            <w:r w:rsidR="00FB35B6" w:rsidRPr="007E5051">
                              <w:rPr>
                                <w:rFonts w:cstheme="minorHAnsi"/>
                              </w:rPr>
                              <w:t xml:space="preserve">rapport er udarbejde i forbindelse med </w:t>
                            </w:r>
                            <w:r w:rsidR="00590A0D">
                              <w:rPr>
                                <w:rFonts w:cstheme="minorHAnsi"/>
                              </w:rPr>
                              <w:t xml:space="preserve">eksamen </w:t>
                            </w:r>
                            <w:r w:rsidR="00BE0719" w:rsidRPr="007E5051">
                              <w:rPr>
                                <w:rFonts w:cstheme="minorHAnsi"/>
                              </w:rPr>
                              <w:t xml:space="preserve">på 2. semester af </w:t>
                            </w:r>
                            <w:r w:rsidR="00590A0D">
                              <w:rPr>
                                <w:rFonts w:cstheme="minorHAnsi"/>
                              </w:rPr>
                              <w:t>M</w:t>
                            </w:r>
                            <w:r w:rsidR="00BE0719" w:rsidRPr="007E5051">
                              <w:rPr>
                                <w:rFonts w:cstheme="minorHAnsi"/>
                              </w:rPr>
                              <w:t>utimediedesigneruddannelsen på Erhvervsakademi Aarhus</w:t>
                            </w:r>
                            <w:r w:rsidR="009C3BB1" w:rsidRPr="007E5051">
                              <w:rPr>
                                <w:rFonts w:cstheme="minorHAnsi"/>
                              </w:rPr>
                              <w:t>.</w:t>
                            </w:r>
                          </w:p>
                          <w:p w14:paraId="39EDB354" w14:textId="2E854E9E" w:rsidR="00BE0719" w:rsidRPr="007E5051" w:rsidRDefault="00BE0719" w:rsidP="007E5051">
                            <w:pPr>
                              <w:spacing w:after="0" w:line="240" w:lineRule="auto"/>
                              <w:jc w:val="center"/>
                              <w:rPr>
                                <w:rFonts w:cstheme="minorHAnsi"/>
                              </w:rPr>
                            </w:pPr>
                            <w:r w:rsidRPr="007E5051">
                              <w:rPr>
                                <w:rFonts w:cstheme="minorHAnsi"/>
                              </w:rPr>
                              <w:t>.</w:t>
                            </w:r>
                          </w:p>
                          <w:p w14:paraId="6D5131E5" w14:textId="0B54D0F5" w:rsidR="00AB0CC0" w:rsidRPr="007E5051" w:rsidRDefault="000C67B9" w:rsidP="007E5051">
                            <w:pPr>
                              <w:spacing w:after="0" w:line="240" w:lineRule="auto"/>
                              <w:jc w:val="center"/>
                              <w:rPr>
                                <w:rFonts w:cstheme="minorHAnsi"/>
                              </w:rPr>
                            </w:pPr>
                            <w:r w:rsidRPr="007E5051">
                              <w:rPr>
                                <w:rFonts w:cstheme="minorHAnsi"/>
                              </w:rPr>
                              <w:t xml:space="preserve"> </w:t>
                            </w:r>
                            <w:r w:rsidR="00BE0719" w:rsidRPr="007E5051">
                              <w:rPr>
                                <w:rFonts w:cstheme="minorHAnsi"/>
                              </w:rPr>
                              <w:t xml:space="preserve">I rapporten er </w:t>
                            </w:r>
                            <w:r w:rsidR="00351CB6" w:rsidRPr="007E5051">
                              <w:rPr>
                                <w:rFonts w:cstheme="minorHAnsi"/>
                              </w:rPr>
                              <w:t xml:space="preserve">der </w:t>
                            </w:r>
                            <w:r w:rsidR="00BE0719" w:rsidRPr="007E5051">
                              <w:rPr>
                                <w:rFonts w:cstheme="minorHAnsi"/>
                              </w:rPr>
                              <w:t>opstille</w:t>
                            </w:r>
                            <w:r w:rsidR="00C33422" w:rsidRPr="007E5051">
                              <w:rPr>
                                <w:rFonts w:cstheme="minorHAnsi"/>
                              </w:rPr>
                              <w:t>t</w:t>
                            </w:r>
                            <w:r w:rsidR="00BE0719" w:rsidRPr="007E5051">
                              <w:rPr>
                                <w:rFonts w:cstheme="minorHAnsi"/>
                              </w:rPr>
                              <w:t xml:space="preserve"> problematikker, som </w:t>
                            </w:r>
                            <w:r w:rsidR="00C33422" w:rsidRPr="007E5051">
                              <w:rPr>
                                <w:rFonts w:cstheme="minorHAnsi"/>
                              </w:rPr>
                              <w:t xml:space="preserve">løses </w:t>
                            </w:r>
                            <w:r w:rsidR="00351CB6" w:rsidRPr="007E5051">
                              <w:rPr>
                                <w:rFonts w:cstheme="minorHAnsi"/>
                              </w:rPr>
                              <w:t xml:space="preserve">multimedialt gennem research, </w:t>
                            </w:r>
                            <w:r w:rsidR="002374B0" w:rsidRPr="007E5051">
                              <w:rPr>
                                <w:rFonts w:cstheme="minorHAnsi"/>
                              </w:rPr>
                              <w:t>design og programmering.</w:t>
                            </w:r>
                          </w:p>
                          <w:p w14:paraId="575AA58C" w14:textId="77777777" w:rsidR="009C3BB1" w:rsidRPr="007E5051" w:rsidRDefault="009C3BB1" w:rsidP="007E5051">
                            <w:pPr>
                              <w:spacing w:after="0" w:line="240" w:lineRule="auto"/>
                              <w:jc w:val="center"/>
                              <w:rPr>
                                <w:rFonts w:cstheme="minorHAnsi"/>
                              </w:rPr>
                            </w:pPr>
                          </w:p>
                          <w:p w14:paraId="603D97EA" w14:textId="1193DE5E" w:rsidR="005A7EF1" w:rsidRPr="007E5051" w:rsidRDefault="002374B0" w:rsidP="007E5051">
                            <w:pPr>
                              <w:spacing w:after="0" w:line="240" w:lineRule="auto"/>
                              <w:jc w:val="center"/>
                              <w:rPr>
                                <w:rFonts w:cstheme="minorHAnsi"/>
                              </w:rPr>
                            </w:pPr>
                            <w:r w:rsidRPr="007E5051">
                              <w:rPr>
                                <w:rFonts w:cstheme="minorHAnsi"/>
                              </w:rPr>
                              <w:t xml:space="preserve">Projektet tager udgangspunkt i </w:t>
                            </w:r>
                            <w:r w:rsidR="00CA02E7" w:rsidRPr="007E5051">
                              <w:rPr>
                                <w:rFonts w:cstheme="minorHAnsi"/>
                              </w:rPr>
                              <w:t>den Egyptiske særudstilling på Moesgaard Museum,</w:t>
                            </w:r>
                            <w:r w:rsidR="005618A5" w:rsidRPr="007E5051">
                              <w:rPr>
                                <w:rFonts w:cstheme="minorHAnsi"/>
                              </w:rPr>
                              <w:t xml:space="preserve"> </w:t>
                            </w:r>
                            <w:r w:rsidR="00E84C00" w:rsidRPr="007E5051">
                              <w:rPr>
                                <w:rFonts w:cstheme="minorHAnsi"/>
                              </w:rPr>
                              <w:t>Egypten – besat af livet,</w:t>
                            </w:r>
                            <w:r w:rsidR="00CA02E7" w:rsidRPr="007E5051">
                              <w:rPr>
                                <w:rFonts w:cstheme="minorHAnsi"/>
                              </w:rPr>
                              <w:t xml:space="preserve"> </w:t>
                            </w:r>
                            <w:r w:rsidR="00E62AD3" w:rsidRPr="007E5051">
                              <w:rPr>
                                <w:rFonts w:cstheme="minorHAnsi"/>
                              </w:rPr>
                              <w:t>og et ønske om</w:t>
                            </w:r>
                            <w:r w:rsidR="008A0333" w:rsidRPr="007E5051">
                              <w:rPr>
                                <w:rFonts w:cstheme="minorHAnsi"/>
                              </w:rPr>
                              <w:t>,</w:t>
                            </w:r>
                            <w:r w:rsidR="00E62AD3" w:rsidRPr="007E5051">
                              <w:rPr>
                                <w:rFonts w:cstheme="minorHAnsi"/>
                              </w:rPr>
                              <w:t xml:space="preserve"> </w:t>
                            </w:r>
                            <w:r w:rsidR="00537E85" w:rsidRPr="007E5051">
                              <w:rPr>
                                <w:rFonts w:cstheme="minorHAnsi"/>
                              </w:rPr>
                              <w:t xml:space="preserve">gennem </w:t>
                            </w:r>
                            <w:r w:rsidR="005B010A" w:rsidRPr="005B010A">
                              <w:rPr>
                                <w:rFonts w:cstheme="minorHAnsi"/>
                              </w:rPr>
                              <w:t>et online digitalt produkt</w:t>
                            </w:r>
                            <w:r w:rsidR="003011DF" w:rsidRPr="007E5051">
                              <w:rPr>
                                <w:rFonts w:cstheme="minorHAnsi"/>
                              </w:rPr>
                              <w:t xml:space="preserve">, </w:t>
                            </w:r>
                            <w:r w:rsidR="00914CA1" w:rsidRPr="007E5051">
                              <w:rPr>
                                <w:rFonts w:cstheme="minorHAnsi"/>
                              </w:rPr>
                              <w:t>at trække flere besøgende</w:t>
                            </w:r>
                            <w:r w:rsidR="004B7E4B">
                              <w:rPr>
                                <w:rFonts w:cstheme="minorHAnsi"/>
                              </w:rPr>
                              <w:t xml:space="preserve"> ud til den fysiske udstilling</w:t>
                            </w:r>
                            <w:r w:rsidR="00914CA1" w:rsidRPr="007E5051">
                              <w:rPr>
                                <w:rFonts w:cstheme="minorHAnsi"/>
                              </w:rPr>
                              <w:t>.</w:t>
                            </w:r>
                          </w:p>
                          <w:p w14:paraId="5CD5842B" w14:textId="77777777" w:rsidR="007E5051" w:rsidRPr="007E5051" w:rsidRDefault="007E5051" w:rsidP="007E5051">
                            <w:pPr>
                              <w:spacing w:after="0" w:line="240" w:lineRule="auto"/>
                              <w:jc w:val="center"/>
                              <w:rPr>
                                <w:rFonts w:cstheme="minorHAnsi"/>
                              </w:rPr>
                            </w:pPr>
                          </w:p>
                          <w:p w14:paraId="5EED6296" w14:textId="77777777" w:rsidR="007E5051" w:rsidRPr="007E5051" w:rsidRDefault="007E5051" w:rsidP="007E5051">
                            <w:pPr>
                              <w:spacing w:after="0" w:line="240" w:lineRule="auto"/>
                              <w:jc w:val="center"/>
                              <w:rPr>
                                <w:rFonts w:cstheme="minorHAnsi"/>
                              </w:rPr>
                            </w:pPr>
                            <w:r w:rsidRPr="007E5051">
                              <w:rPr>
                                <w:rFonts w:cstheme="minorHAnsi"/>
                              </w:rPr>
                              <w:t>Al data indsamlet gennem desk-, fieldresearch og analysearbejde vil danne grundlag for den endelige løsning.</w:t>
                            </w:r>
                          </w:p>
                          <w:p w14:paraId="50C2DEE2" w14:textId="77777777" w:rsidR="007E5051" w:rsidRPr="003011DF" w:rsidRDefault="007E5051" w:rsidP="009C3BB1">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BC1EE" id="Tekstfelt 1737678481" o:spid="_x0000_s1029"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" filled="f" stroked="f">
                <v:textbox>
                  <w:txbxContent>
                    <w:p w14:paraId="4B25D897" w14:textId="6D96D9DB" w:rsidR="009C3BB1" w:rsidRPr="007E5051" w:rsidRDefault="00AB0CC0" w:rsidP="007E5051">
                      <w:pPr>
                        <w:spacing w:after="0" w:line="240" w:lineRule="auto"/>
                        <w:jc w:val="center"/>
                        <w:rPr>
                          <w:rFonts w:cstheme="minorHAnsi"/>
                        </w:rPr>
                      </w:pPr>
                      <w:r w:rsidRPr="007E5051">
                        <w:rPr>
                          <w:rFonts w:cstheme="minorHAnsi"/>
                        </w:rPr>
                        <w:t xml:space="preserve">Denne </w:t>
                      </w:r>
                      <w:r w:rsidR="00FB35B6" w:rsidRPr="007E5051">
                        <w:rPr>
                          <w:rFonts w:cstheme="minorHAnsi"/>
                        </w:rPr>
                        <w:t xml:space="preserve">rapport er udarbejde i forbindelse med </w:t>
                      </w:r>
                      <w:r w:rsidR="00590A0D">
                        <w:rPr>
                          <w:rFonts w:cstheme="minorHAnsi"/>
                        </w:rPr>
                        <w:t xml:space="preserve">eksamen </w:t>
                      </w:r>
                      <w:r w:rsidR="00BE0719" w:rsidRPr="007E5051">
                        <w:rPr>
                          <w:rFonts w:cstheme="minorHAnsi"/>
                        </w:rPr>
                        <w:t xml:space="preserve">på 2. semester af </w:t>
                      </w:r>
                      <w:r w:rsidR="00590A0D">
                        <w:rPr>
                          <w:rFonts w:cstheme="minorHAnsi"/>
                        </w:rPr>
                        <w:t>M</w:t>
                      </w:r>
                      <w:r w:rsidR="00BE0719" w:rsidRPr="007E5051">
                        <w:rPr>
                          <w:rFonts w:cstheme="minorHAnsi"/>
                        </w:rPr>
                        <w:t>utimediedesigneruddannelsen på Erhvervsakademi Aarhus</w:t>
                      </w:r>
                      <w:r w:rsidR="009C3BB1" w:rsidRPr="007E5051">
                        <w:rPr>
                          <w:rFonts w:cstheme="minorHAnsi"/>
                        </w:rPr>
                        <w:t>.</w:t>
                      </w:r>
                    </w:p>
                    <w:p w14:paraId="39EDB354" w14:textId="2E854E9E" w:rsidR="00BE0719" w:rsidRPr="007E5051" w:rsidRDefault="00BE0719" w:rsidP="007E5051">
                      <w:pPr>
                        <w:spacing w:after="0" w:line="240" w:lineRule="auto"/>
                        <w:jc w:val="center"/>
                        <w:rPr>
                          <w:rFonts w:cstheme="minorHAnsi"/>
                        </w:rPr>
                      </w:pPr>
                      <w:r w:rsidRPr="007E5051">
                        <w:rPr>
                          <w:rFonts w:cstheme="minorHAnsi"/>
                        </w:rPr>
                        <w:t>.</w:t>
                      </w:r>
                    </w:p>
                    <w:p w14:paraId="6D5131E5" w14:textId="0B54D0F5" w:rsidR="00AB0CC0" w:rsidRPr="007E5051" w:rsidRDefault="000C67B9" w:rsidP="007E5051">
                      <w:pPr>
                        <w:spacing w:after="0" w:line="240" w:lineRule="auto"/>
                        <w:jc w:val="center"/>
                        <w:rPr>
                          <w:rFonts w:cstheme="minorHAnsi"/>
                        </w:rPr>
                      </w:pPr>
                      <w:r w:rsidRPr="007E5051">
                        <w:rPr>
                          <w:rFonts w:cstheme="minorHAnsi"/>
                        </w:rPr>
                        <w:t xml:space="preserve"> </w:t>
                      </w:r>
                      <w:r w:rsidR="00BE0719" w:rsidRPr="007E5051">
                        <w:rPr>
                          <w:rFonts w:cstheme="minorHAnsi"/>
                        </w:rPr>
                        <w:t xml:space="preserve">I rapporten er </w:t>
                      </w:r>
                      <w:r w:rsidR="00351CB6" w:rsidRPr="007E5051">
                        <w:rPr>
                          <w:rFonts w:cstheme="minorHAnsi"/>
                        </w:rPr>
                        <w:t xml:space="preserve">der </w:t>
                      </w:r>
                      <w:r w:rsidR="00BE0719" w:rsidRPr="007E5051">
                        <w:rPr>
                          <w:rFonts w:cstheme="minorHAnsi"/>
                        </w:rPr>
                        <w:t>opstille</w:t>
                      </w:r>
                      <w:r w:rsidR="00C33422" w:rsidRPr="007E5051">
                        <w:rPr>
                          <w:rFonts w:cstheme="minorHAnsi"/>
                        </w:rPr>
                        <w:t>t</w:t>
                      </w:r>
                      <w:r w:rsidR="00BE0719" w:rsidRPr="007E5051">
                        <w:rPr>
                          <w:rFonts w:cstheme="minorHAnsi"/>
                        </w:rPr>
                        <w:t xml:space="preserve"> problematikker, som </w:t>
                      </w:r>
                      <w:r w:rsidR="00C33422" w:rsidRPr="007E5051">
                        <w:rPr>
                          <w:rFonts w:cstheme="minorHAnsi"/>
                        </w:rPr>
                        <w:t xml:space="preserve">løses </w:t>
                      </w:r>
                      <w:r w:rsidR="00351CB6" w:rsidRPr="007E5051">
                        <w:rPr>
                          <w:rFonts w:cstheme="minorHAnsi"/>
                        </w:rPr>
                        <w:t xml:space="preserve">multimedialt gennem research, </w:t>
                      </w:r>
                      <w:r w:rsidR="002374B0" w:rsidRPr="007E5051">
                        <w:rPr>
                          <w:rFonts w:cstheme="minorHAnsi"/>
                        </w:rPr>
                        <w:t>design og programmering.</w:t>
                      </w:r>
                    </w:p>
                    <w:p w14:paraId="575AA58C" w14:textId="77777777" w:rsidR="009C3BB1" w:rsidRPr="007E5051" w:rsidRDefault="009C3BB1" w:rsidP="007E5051">
                      <w:pPr>
                        <w:spacing w:after="0" w:line="240" w:lineRule="auto"/>
                        <w:jc w:val="center"/>
                        <w:rPr>
                          <w:rFonts w:cstheme="minorHAnsi"/>
                        </w:rPr>
                      </w:pPr>
                    </w:p>
                    <w:p w14:paraId="603D97EA" w14:textId="1193DE5E" w:rsidR="005A7EF1" w:rsidRPr="007E5051" w:rsidRDefault="002374B0" w:rsidP="007E5051">
                      <w:pPr>
                        <w:spacing w:after="0" w:line="240" w:lineRule="auto"/>
                        <w:jc w:val="center"/>
                        <w:rPr>
                          <w:rFonts w:cstheme="minorHAnsi"/>
                        </w:rPr>
                      </w:pPr>
                      <w:r w:rsidRPr="007E5051">
                        <w:rPr>
                          <w:rFonts w:cstheme="minorHAnsi"/>
                        </w:rPr>
                        <w:t xml:space="preserve">Projektet tager udgangspunkt i </w:t>
                      </w:r>
                      <w:r w:rsidR="00CA02E7" w:rsidRPr="007E5051">
                        <w:rPr>
                          <w:rFonts w:cstheme="minorHAnsi"/>
                        </w:rPr>
                        <w:t>den Egyptiske særudstilling på Moesgaard Museum,</w:t>
                      </w:r>
                      <w:r w:rsidR="005618A5" w:rsidRPr="007E5051">
                        <w:rPr>
                          <w:rFonts w:cstheme="minorHAnsi"/>
                        </w:rPr>
                        <w:t xml:space="preserve"> </w:t>
                      </w:r>
                      <w:r w:rsidR="00E84C00" w:rsidRPr="007E5051">
                        <w:rPr>
                          <w:rFonts w:cstheme="minorHAnsi"/>
                        </w:rPr>
                        <w:t>Egypten – besat af livet,</w:t>
                      </w:r>
                      <w:r w:rsidR="00CA02E7" w:rsidRPr="007E5051">
                        <w:rPr>
                          <w:rFonts w:cstheme="minorHAnsi"/>
                        </w:rPr>
                        <w:t xml:space="preserve"> </w:t>
                      </w:r>
                      <w:r w:rsidR="00E62AD3" w:rsidRPr="007E5051">
                        <w:rPr>
                          <w:rFonts w:cstheme="minorHAnsi"/>
                        </w:rPr>
                        <w:t>og et ønske om</w:t>
                      </w:r>
                      <w:r w:rsidR="008A0333" w:rsidRPr="007E5051">
                        <w:rPr>
                          <w:rFonts w:cstheme="minorHAnsi"/>
                        </w:rPr>
                        <w:t>,</w:t>
                      </w:r>
                      <w:r w:rsidR="00E62AD3" w:rsidRPr="007E5051">
                        <w:rPr>
                          <w:rFonts w:cstheme="minorHAnsi"/>
                        </w:rPr>
                        <w:t xml:space="preserve"> </w:t>
                      </w:r>
                      <w:r w:rsidR="00537E85" w:rsidRPr="007E5051">
                        <w:rPr>
                          <w:rFonts w:cstheme="minorHAnsi"/>
                        </w:rPr>
                        <w:t xml:space="preserve">gennem </w:t>
                      </w:r>
                      <w:r w:rsidR="005B010A" w:rsidRPr="005B010A">
                        <w:rPr>
                          <w:rFonts w:cstheme="minorHAnsi"/>
                        </w:rPr>
                        <w:t>et online digitalt produkt</w:t>
                      </w:r>
                      <w:r w:rsidR="003011DF" w:rsidRPr="007E5051">
                        <w:rPr>
                          <w:rFonts w:cstheme="minorHAnsi"/>
                        </w:rPr>
                        <w:t xml:space="preserve">, </w:t>
                      </w:r>
                      <w:r w:rsidR="00914CA1" w:rsidRPr="007E5051">
                        <w:rPr>
                          <w:rFonts w:cstheme="minorHAnsi"/>
                        </w:rPr>
                        <w:t>at trække flere besøgende</w:t>
                      </w:r>
                      <w:r w:rsidR="004B7E4B">
                        <w:rPr>
                          <w:rFonts w:cstheme="minorHAnsi"/>
                        </w:rPr>
                        <w:t xml:space="preserve"> ud til den fysiske udstilling</w:t>
                      </w:r>
                      <w:r w:rsidR="00914CA1" w:rsidRPr="007E5051">
                        <w:rPr>
                          <w:rFonts w:cstheme="minorHAnsi"/>
                        </w:rPr>
                        <w:t>.</w:t>
                      </w:r>
                    </w:p>
                    <w:p w14:paraId="5CD5842B" w14:textId="77777777" w:rsidR="007E5051" w:rsidRPr="007E5051" w:rsidRDefault="007E5051" w:rsidP="007E5051">
                      <w:pPr>
                        <w:spacing w:after="0" w:line="240" w:lineRule="auto"/>
                        <w:jc w:val="center"/>
                        <w:rPr>
                          <w:rFonts w:cstheme="minorHAnsi"/>
                        </w:rPr>
                      </w:pPr>
                    </w:p>
                    <w:p w14:paraId="5EED6296" w14:textId="77777777" w:rsidR="007E5051" w:rsidRPr="007E5051" w:rsidRDefault="007E5051" w:rsidP="007E5051">
                      <w:pPr>
                        <w:spacing w:after="0" w:line="240" w:lineRule="auto"/>
                        <w:jc w:val="center"/>
                        <w:rPr>
                          <w:rFonts w:cstheme="minorHAnsi"/>
                        </w:rPr>
                      </w:pPr>
                      <w:r w:rsidRPr="007E5051">
                        <w:rPr>
                          <w:rFonts w:cstheme="minorHAnsi"/>
                        </w:rPr>
                        <w:t>Al data indsamlet gennem desk-, fieldresearch og analysearbejde vil danne grundlag for den endelige løsning.</w:t>
                      </w:r>
                    </w:p>
                    <w:p w14:paraId="50C2DEE2" w14:textId="77777777" w:rsidR="007E5051" w:rsidRPr="003011DF" w:rsidRDefault="007E5051" w:rsidP="009C3BB1">
                      <w:pPr>
                        <w:spacing w:after="0" w:line="240" w:lineRule="auto"/>
                        <w:jc w:val="center"/>
                      </w:pPr>
                    </w:p>
                  </w:txbxContent>
                </v:textbox>
              </v:shape>
            </w:pict>
          </mc:Fallback>
        </mc:AlternateContent>
      </w:r>
      <w:r w:rsidR="00903164" w:rsidRPr="001876C7">
        <w:rPr>
          <w:sz w:val="48"/>
          <w:szCs w:val="48"/>
        </w:rPr>
        <w:t>Forord</w:t>
      </w:r>
      <w:bookmarkEnd w:id="0"/>
      <w:bookmarkEnd w:id="1"/>
      <w:bookmarkEnd w:id="2"/>
      <w:bookmarkEnd w:id="3"/>
      <w:bookmarkEnd w:id="4"/>
    </w:p>
    <w:p w14:paraId="19E9F6AF" w14:textId="2CEB5DDC" w:rsidR="00903164" w:rsidRPr="008A472A" w:rsidRDefault="00512650" w:rsidP="00512650">
      <w:pPr>
        <w:jc w:val="center"/>
      </w:pPr>
      <w:bookmarkStart w:id="6" w:name="_Toc151967193"/>
      <w:bookmarkStart w:id="7" w:name="_Toc151967440"/>
      <w:r>
        <w:t xml:space="preserve">- </w:t>
      </w:r>
      <w:r w:rsidR="009A0F6F">
        <w:t>a</w:t>
      </w:r>
      <w:r w:rsidR="008A472A" w:rsidRPr="008A472A">
        <w:t>f Charlotte Xenia Nørgaard</w:t>
      </w:r>
      <w:bookmarkEnd w:id="6"/>
      <w:bookmarkEnd w:id="7"/>
      <w:commentRangeEnd w:id="5"/>
      <w:r w:rsidR="00856E16">
        <w:rPr>
          <w:rStyle w:val="CommentReference"/>
        </w:rPr>
        <w:commentReference w:id="5"/>
      </w:r>
      <w:r w:rsidR="00903164" w:rsidRPr="008A472A">
        <w:br w:type="page"/>
      </w:r>
    </w:p>
    <w:bookmarkStart w:id="8" w:name="_Toc151967441" w:displacedByCustomXml="next"/>
    <w:sdt>
      <w:sdtPr>
        <w:rPr>
          <w:rFonts w:asciiTheme="minorHAnsi" w:eastAsiaTheme="minorHAnsi" w:hAnsiTheme="minorHAnsi" w:cstheme="minorBidi"/>
          <w:color w:val="auto"/>
          <w:kern w:val="2"/>
          <w:sz w:val="22"/>
          <w:szCs w:val="22"/>
          <w:lang w:eastAsia="en-US"/>
          <w14:ligatures w14:val="standardContextual"/>
        </w:rPr>
        <w:id w:val="1929080311"/>
        <w:docPartObj>
          <w:docPartGallery w:val="Table of Contents"/>
          <w:docPartUnique/>
        </w:docPartObj>
      </w:sdtPr>
      <w:sdtEndPr>
        <w:rPr>
          <w:b/>
          <w:bCs/>
        </w:rPr>
      </w:sdtEndPr>
      <w:sdtContent>
        <w:p w14:paraId="46504EDF" w14:textId="1F2715DB" w:rsidR="005B010A" w:rsidRDefault="005B010A">
          <w:pPr>
            <w:pStyle w:val="TOCHeading"/>
          </w:pPr>
          <w:r>
            <w:t>Indholdsfortegnelse</w:t>
          </w:r>
        </w:p>
        <w:p w14:paraId="7C666283" w14:textId="4B3F0887" w:rsidR="007C2E2E" w:rsidRDefault="005B010A">
          <w:pPr>
            <w:pStyle w:val="TOC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152241282" w:history="1">
            <w:r w:rsidR="007C2E2E" w:rsidRPr="007A155D">
              <w:rPr>
                <w:rStyle w:val="Hyperlink"/>
                <w:noProof/>
              </w:rPr>
              <w:t>Forord</w:t>
            </w:r>
            <w:r w:rsidR="007C2E2E">
              <w:rPr>
                <w:noProof/>
                <w:webHidden/>
              </w:rPr>
              <w:tab/>
            </w:r>
            <w:r w:rsidR="007C2E2E">
              <w:rPr>
                <w:noProof/>
                <w:webHidden/>
              </w:rPr>
              <w:fldChar w:fldCharType="begin"/>
            </w:r>
            <w:r w:rsidR="007C2E2E">
              <w:rPr>
                <w:noProof/>
                <w:webHidden/>
              </w:rPr>
              <w:instrText xml:space="preserve"> PAGEREF _Toc152241282 \h </w:instrText>
            </w:r>
            <w:r w:rsidR="007C2E2E">
              <w:rPr>
                <w:noProof/>
                <w:webHidden/>
              </w:rPr>
            </w:r>
            <w:r w:rsidR="007C2E2E">
              <w:rPr>
                <w:noProof/>
                <w:webHidden/>
              </w:rPr>
              <w:fldChar w:fldCharType="separate"/>
            </w:r>
            <w:r w:rsidR="007C2E2E">
              <w:rPr>
                <w:noProof/>
                <w:webHidden/>
              </w:rPr>
              <w:t>2</w:t>
            </w:r>
            <w:r w:rsidR="007C2E2E">
              <w:rPr>
                <w:noProof/>
                <w:webHidden/>
              </w:rPr>
              <w:fldChar w:fldCharType="end"/>
            </w:r>
          </w:hyperlink>
        </w:p>
        <w:p w14:paraId="7EDE350C" w14:textId="18DC0CB1" w:rsidR="007C2E2E" w:rsidRDefault="00CC651A">
          <w:pPr>
            <w:pStyle w:val="TOC1"/>
            <w:tabs>
              <w:tab w:val="right" w:leader="dot" w:pos="9628"/>
            </w:tabs>
            <w:rPr>
              <w:rFonts w:eastAsiaTheme="minorEastAsia"/>
              <w:noProof/>
              <w:lang w:eastAsia="da-DK"/>
            </w:rPr>
          </w:pPr>
          <w:hyperlink w:anchor="_Toc152241283" w:history="1">
            <w:r w:rsidR="007C2E2E" w:rsidRPr="007A155D">
              <w:rPr>
                <w:rStyle w:val="Hyperlink"/>
                <w:noProof/>
              </w:rPr>
              <w:t>Indledning</w:t>
            </w:r>
            <w:r w:rsidR="007C2E2E">
              <w:rPr>
                <w:noProof/>
                <w:webHidden/>
              </w:rPr>
              <w:tab/>
            </w:r>
            <w:r w:rsidR="007C2E2E">
              <w:rPr>
                <w:noProof/>
                <w:webHidden/>
              </w:rPr>
              <w:fldChar w:fldCharType="begin"/>
            </w:r>
            <w:r w:rsidR="007C2E2E">
              <w:rPr>
                <w:noProof/>
                <w:webHidden/>
              </w:rPr>
              <w:instrText xml:space="preserve"> PAGEREF _Toc152241283 \h </w:instrText>
            </w:r>
            <w:r w:rsidR="007C2E2E">
              <w:rPr>
                <w:noProof/>
                <w:webHidden/>
              </w:rPr>
            </w:r>
            <w:r w:rsidR="007C2E2E">
              <w:rPr>
                <w:noProof/>
                <w:webHidden/>
              </w:rPr>
              <w:fldChar w:fldCharType="separate"/>
            </w:r>
            <w:r w:rsidR="007C2E2E">
              <w:rPr>
                <w:noProof/>
                <w:webHidden/>
              </w:rPr>
              <w:t>4</w:t>
            </w:r>
            <w:r w:rsidR="007C2E2E">
              <w:rPr>
                <w:noProof/>
                <w:webHidden/>
              </w:rPr>
              <w:fldChar w:fldCharType="end"/>
            </w:r>
          </w:hyperlink>
        </w:p>
        <w:p w14:paraId="2DA5F822" w14:textId="35D6DDE1" w:rsidR="007C2E2E" w:rsidRDefault="00CC651A">
          <w:pPr>
            <w:pStyle w:val="TOC1"/>
            <w:tabs>
              <w:tab w:val="right" w:leader="dot" w:pos="9628"/>
            </w:tabs>
            <w:rPr>
              <w:rFonts w:eastAsiaTheme="minorEastAsia"/>
              <w:noProof/>
              <w:lang w:eastAsia="da-DK"/>
            </w:rPr>
          </w:pPr>
          <w:hyperlink w:anchor="_Toc152241284" w:history="1">
            <w:r w:rsidR="007C2E2E" w:rsidRPr="007A155D">
              <w:rPr>
                <w:rStyle w:val="Hyperlink"/>
                <w:noProof/>
              </w:rPr>
              <w:t>Projektstyring</w:t>
            </w:r>
            <w:r w:rsidR="007C2E2E">
              <w:rPr>
                <w:noProof/>
                <w:webHidden/>
              </w:rPr>
              <w:tab/>
            </w:r>
            <w:r w:rsidR="007C2E2E">
              <w:rPr>
                <w:noProof/>
                <w:webHidden/>
              </w:rPr>
              <w:fldChar w:fldCharType="begin"/>
            </w:r>
            <w:r w:rsidR="007C2E2E">
              <w:rPr>
                <w:noProof/>
                <w:webHidden/>
              </w:rPr>
              <w:instrText xml:space="preserve"> PAGEREF _Toc152241284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532D040C" w14:textId="54E7C1C5" w:rsidR="007C2E2E" w:rsidRDefault="00CC651A">
          <w:pPr>
            <w:pStyle w:val="TOC1"/>
            <w:tabs>
              <w:tab w:val="right" w:leader="dot" w:pos="9628"/>
            </w:tabs>
            <w:rPr>
              <w:rFonts w:eastAsiaTheme="minorEastAsia"/>
              <w:noProof/>
              <w:lang w:eastAsia="da-DK"/>
            </w:rPr>
          </w:pPr>
          <w:hyperlink w:anchor="_Toc152241285" w:history="1">
            <w:r w:rsidR="007C2E2E" w:rsidRPr="007A155D">
              <w:rPr>
                <w:rStyle w:val="Hyperlink"/>
                <w:noProof/>
              </w:rPr>
              <w:t>Problemstilling</w:t>
            </w:r>
            <w:r w:rsidR="007C2E2E">
              <w:rPr>
                <w:noProof/>
                <w:webHidden/>
              </w:rPr>
              <w:tab/>
            </w:r>
            <w:r w:rsidR="007C2E2E">
              <w:rPr>
                <w:noProof/>
                <w:webHidden/>
              </w:rPr>
              <w:fldChar w:fldCharType="begin"/>
            </w:r>
            <w:r w:rsidR="007C2E2E">
              <w:rPr>
                <w:noProof/>
                <w:webHidden/>
              </w:rPr>
              <w:instrText xml:space="preserve"> PAGEREF _Toc152241285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01011615" w14:textId="5814DAFE" w:rsidR="007C2E2E" w:rsidRDefault="00CC651A">
          <w:pPr>
            <w:pStyle w:val="TOC2"/>
            <w:tabs>
              <w:tab w:val="right" w:leader="dot" w:pos="9628"/>
            </w:tabs>
            <w:rPr>
              <w:rFonts w:eastAsiaTheme="minorEastAsia"/>
              <w:noProof/>
              <w:lang w:eastAsia="da-DK"/>
            </w:rPr>
          </w:pPr>
          <w:hyperlink w:anchor="_Toc152241286" w:history="1">
            <w:r w:rsidR="007C2E2E" w:rsidRPr="007A155D">
              <w:rPr>
                <w:rStyle w:val="Hyperlink"/>
                <w:noProof/>
              </w:rPr>
              <w:t>Problemformulering:</w:t>
            </w:r>
            <w:r w:rsidR="007C2E2E">
              <w:rPr>
                <w:noProof/>
                <w:webHidden/>
              </w:rPr>
              <w:tab/>
            </w:r>
            <w:r w:rsidR="007C2E2E">
              <w:rPr>
                <w:noProof/>
                <w:webHidden/>
              </w:rPr>
              <w:fldChar w:fldCharType="begin"/>
            </w:r>
            <w:r w:rsidR="007C2E2E">
              <w:rPr>
                <w:noProof/>
                <w:webHidden/>
              </w:rPr>
              <w:instrText xml:space="preserve"> PAGEREF _Toc152241286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21B8CF50" w14:textId="013EB5F5" w:rsidR="007C2E2E" w:rsidRDefault="00CC651A">
          <w:pPr>
            <w:pStyle w:val="TOC1"/>
            <w:tabs>
              <w:tab w:val="right" w:leader="dot" w:pos="9628"/>
            </w:tabs>
            <w:rPr>
              <w:rFonts w:eastAsiaTheme="minorEastAsia"/>
              <w:noProof/>
              <w:lang w:eastAsia="da-DK"/>
            </w:rPr>
          </w:pPr>
          <w:hyperlink w:anchor="_Toc152241287" w:history="1">
            <w:r w:rsidR="007C2E2E" w:rsidRPr="007A155D">
              <w:rPr>
                <w:rStyle w:val="Hyperlink"/>
                <w:noProof/>
              </w:rPr>
              <w:t>Metodeafsnit</w:t>
            </w:r>
            <w:r w:rsidR="007C2E2E">
              <w:rPr>
                <w:noProof/>
                <w:webHidden/>
              </w:rPr>
              <w:tab/>
            </w:r>
            <w:r w:rsidR="007C2E2E">
              <w:rPr>
                <w:noProof/>
                <w:webHidden/>
              </w:rPr>
              <w:fldChar w:fldCharType="begin"/>
            </w:r>
            <w:r w:rsidR="007C2E2E">
              <w:rPr>
                <w:noProof/>
                <w:webHidden/>
              </w:rPr>
              <w:instrText xml:space="preserve"> PAGEREF _Toc152241287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49F605EE" w14:textId="48BB7858" w:rsidR="007C2E2E" w:rsidRDefault="00CC651A">
          <w:pPr>
            <w:pStyle w:val="TOC1"/>
            <w:tabs>
              <w:tab w:val="right" w:leader="dot" w:pos="9628"/>
            </w:tabs>
            <w:rPr>
              <w:rFonts w:eastAsiaTheme="minorEastAsia"/>
              <w:noProof/>
              <w:lang w:eastAsia="da-DK"/>
            </w:rPr>
          </w:pPr>
          <w:hyperlink w:anchor="_Toc152241288" w:history="1">
            <w:r w:rsidR="007C2E2E" w:rsidRPr="007A155D">
              <w:rPr>
                <w:rStyle w:val="Hyperlink"/>
                <w:noProof/>
              </w:rPr>
              <w:t>Research</w:t>
            </w:r>
            <w:r w:rsidR="007C2E2E">
              <w:rPr>
                <w:noProof/>
                <w:webHidden/>
              </w:rPr>
              <w:tab/>
            </w:r>
            <w:r w:rsidR="007C2E2E">
              <w:rPr>
                <w:noProof/>
                <w:webHidden/>
              </w:rPr>
              <w:fldChar w:fldCharType="begin"/>
            </w:r>
            <w:r w:rsidR="007C2E2E">
              <w:rPr>
                <w:noProof/>
                <w:webHidden/>
              </w:rPr>
              <w:instrText xml:space="preserve"> PAGEREF _Toc152241288 \h </w:instrText>
            </w:r>
            <w:r w:rsidR="007C2E2E">
              <w:rPr>
                <w:noProof/>
                <w:webHidden/>
              </w:rPr>
            </w:r>
            <w:r w:rsidR="007C2E2E">
              <w:rPr>
                <w:noProof/>
                <w:webHidden/>
              </w:rPr>
              <w:fldChar w:fldCharType="separate"/>
            </w:r>
            <w:r w:rsidR="007C2E2E">
              <w:rPr>
                <w:noProof/>
                <w:webHidden/>
              </w:rPr>
              <w:t>2</w:t>
            </w:r>
            <w:r w:rsidR="007C2E2E">
              <w:rPr>
                <w:noProof/>
                <w:webHidden/>
              </w:rPr>
              <w:fldChar w:fldCharType="end"/>
            </w:r>
          </w:hyperlink>
        </w:p>
        <w:p w14:paraId="7E4E66F1" w14:textId="14683F3D" w:rsidR="007C2E2E" w:rsidRDefault="00CC651A">
          <w:pPr>
            <w:pStyle w:val="TOC2"/>
            <w:tabs>
              <w:tab w:val="right" w:leader="dot" w:pos="9628"/>
            </w:tabs>
            <w:rPr>
              <w:rFonts w:eastAsiaTheme="minorEastAsia"/>
              <w:noProof/>
              <w:lang w:eastAsia="da-DK"/>
            </w:rPr>
          </w:pPr>
          <w:hyperlink w:anchor="_Toc152241289" w:history="1">
            <w:r w:rsidR="007C2E2E" w:rsidRPr="007A155D">
              <w:rPr>
                <w:rStyle w:val="Hyperlink"/>
                <w:noProof/>
              </w:rPr>
              <w:t>Desk</w:t>
            </w:r>
            <w:r w:rsidR="007C2E2E">
              <w:rPr>
                <w:noProof/>
                <w:webHidden/>
              </w:rPr>
              <w:tab/>
            </w:r>
            <w:r w:rsidR="007C2E2E">
              <w:rPr>
                <w:noProof/>
                <w:webHidden/>
              </w:rPr>
              <w:fldChar w:fldCharType="begin"/>
            </w:r>
            <w:r w:rsidR="007C2E2E">
              <w:rPr>
                <w:noProof/>
                <w:webHidden/>
              </w:rPr>
              <w:instrText xml:space="preserve"> PAGEREF _Toc152241289 \h </w:instrText>
            </w:r>
            <w:r w:rsidR="007C2E2E">
              <w:rPr>
                <w:noProof/>
                <w:webHidden/>
              </w:rPr>
            </w:r>
            <w:r w:rsidR="007C2E2E">
              <w:rPr>
                <w:noProof/>
                <w:webHidden/>
              </w:rPr>
              <w:fldChar w:fldCharType="separate"/>
            </w:r>
            <w:r w:rsidR="007C2E2E">
              <w:rPr>
                <w:noProof/>
                <w:webHidden/>
              </w:rPr>
              <w:t>2</w:t>
            </w:r>
            <w:r w:rsidR="007C2E2E">
              <w:rPr>
                <w:noProof/>
                <w:webHidden/>
              </w:rPr>
              <w:fldChar w:fldCharType="end"/>
            </w:r>
          </w:hyperlink>
        </w:p>
        <w:p w14:paraId="20D02E3A" w14:textId="6A16CC1C" w:rsidR="007C2E2E" w:rsidRDefault="00CC651A">
          <w:pPr>
            <w:pStyle w:val="TOC2"/>
            <w:tabs>
              <w:tab w:val="right" w:leader="dot" w:pos="9628"/>
            </w:tabs>
            <w:rPr>
              <w:rFonts w:eastAsiaTheme="minorEastAsia"/>
              <w:noProof/>
              <w:lang w:eastAsia="da-DK"/>
            </w:rPr>
          </w:pPr>
          <w:hyperlink w:anchor="_Toc152241290" w:history="1">
            <w:r w:rsidR="007C2E2E" w:rsidRPr="007A155D">
              <w:rPr>
                <w:rStyle w:val="Hyperlink"/>
                <w:noProof/>
              </w:rPr>
              <w:t>Field</w:t>
            </w:r>
            <w:r w:rsidR="007C2E2E">
              <w:rPr>
                <w:noProof/>
                <w:webHidden/>
              </w:rPr>
              <w:tab/>
            </w:r>
            <w:r w:rsidR="007C2E2E">
              <w:rPr>
                <w:noProof/>
                <w:webHidden/>
              </w:rPr>
              <w:fldChar w:fldCharType="begin"/>
            </w:r>
            <w:r w:rsidR="007C2E2E">
              <w:rPr>
                <w:noProof/>
                <w:webHidden/>
              </w:rPr>
              <w:instrText xml:space="preserve"> PAGEREF _Toc152241290 \h </w:instrText>
            </w:r>
            <w:r w:rsidR="007C2E2E">
              <w:rPr>
                <w:noProof/>
                <w:webHidden/>
              </w:rPr>
            </w:r>
            <w:r w:rsidR="007C2E2E">
              <w:rPr>
                <w:noProof/>
                <w:webHidden/>
              </w:rPr>
              <w:fldChar w:fldCharType="separate"/>
            </w:r>
            <w:r w:rsidR="007C2E2E">
              <w:rPr>
                <w:noProof/>
                <w:webHidden/>
              </w:rPr>
              <w:t>6</w:t>
            </w:r>
            <w:r w:rsidR="007C2E2E">
              <w:rPr>
                <w:noProof/>
                <w:webHidden/>
              </w:rPr>
              <w:fldChar w:fldCharType="end"/>
            </w:r>
          </w:hyperlink>
        </w:p>
        <w:p w14:paraId="6D8A3884" w14:textId="2AA2CFE3" w:rsidR="007C2E2E" w:rsidRDefault="00CC651A">
          <w:pPr>
            <w:pStyle w:val="TOC2"/>
            <w:tabs>
              <w:tab w:val="right" w:leader="dot" w:pos="9628"/>
            </w:tabs>
            <w:rPr>
              <w:rFonts w:eastAsiaTheme="minorEastAsia"/>
              <w:noProof/>
              <w:lang w:eastAsia="da-DK"/>
            </w:rPr>
          </w:pPr>
          <w:hyperlink w:anchor="_Toc152241291" w:history="1">
            <w:r w:rsidR="007C2E2E" w:rsidRPr="007A155D">
              <w:rPr>
                <w:rStyle w:val="Hyperlink"/>
                <w:noProof/>
              </w:rPr>
              <w:t>Konkurrentanalyse</w:t>
            </w:r>
            <w:r w:rsidR="007C2E2E">
              <w:rPr>
                <w:noProof/>
                <w:webHidden/>
              </w:rPr>
              <w:tab/>
            </w:r>
            <w:r w:rsidR="007C2E2E">
              <w:rPr>
                <w:noProof/>
                <w:webHidden/>
              </w:rPr>
              <w:fldChar w:fldCharType="begin"/>
            </w:r>
            <w:r w:rsidR="007C2E2E">
              <w:rPr>
                <w:noProof/>
                <w:webHidden/>
              </w:rPr>
              <w:instrText xml:space="preserve"> PAGEREF _Toc152241291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6AA70ACC" w14:textId="1760A443" w:rsidR="007C2E2E" w:rsidRDefault="00CC651A">
          <w:pPr>
            <w:pStyle w:val="TOC1"/>
            <w:tabs>
              <w:tab w:val="right" w:leader="dot" w:pos="9628"/>
            </w:tabs>
            <w:rPr>
              <w:rFonts w:eastAsiaTheme="minorEastAsia"/>
              <w:noProof/>
              <w:lang w:eastAsia="da-DK"/>
            </w:rPr>
          </w:pPr>
          <w:hyperlink w:anchor="_Toc152241292" w:history="1">
            <w:r w:rsidR="007C2E2E" w:rsidRPr="007A155D">
              <w:rPr>
                <w:rStyle w:val="Hyperlink"/>
                <w:noProof/>
              </w:rPr>
              <w:t>Value Proposition Canvas</w:t>
            </w:r>
            <w:r w:rsidR="007C2E2E">
              <w:rPr>
                <w:noProof/>
                <w:webHidden/>
              </w:rPr>
              <w:tab/>
            </w:r>
            <w:r w:rsidR="007C2E2E">
              <w:rPr>
                <w:noProof/>
                <w:webHidden/>
              </w:rPr>
              <w:fldChar w:fldCharType="begin"/>
            </w:r>
            <w:r w:rsidR="007C2E2E">
              <w:rPr>
                <w:noProof/>
                <w:webHidden/>
              </w:rPr>
              <w:instrText xml:space="preserve"> PAGEREF _Toc152241292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25563536" w14:textId="1819B1CA" w:rsidR="007C2E2E" w:rsidRDefault="00CC651A">
          <w:pPr>
            <w:pStyle w:val="TOC2"/>
            <w:tabs>
              <w:tab w:val="right" w:leader="dot" w:pos="9628"/>
            </w:tabs>
            <w:rPr>
              <w:rFonts w:eastAsiaTheme="minorEastAsia"/>
              <w:noProof/>
              <w:lang w:eastAsia="da-DK"/>
            </w:rPr>
          </w:pPr>
          <w:hyperlink w:anchor="_Toc152241293" w:history="1">
            <w:r w:rsidR="007C2E2E" w:rsidRPr="007A155D">
              <w:rPr>
                <w:rStyle w:val="Hyperlink"/>
                <w:noProof/>
              </w:rPr>
              <w:t>Delkonklusion</w:t>
            </w:r>
            <w:r w:rsidR="007C2E2E">
              <w:rPr>
                <w:noProof/>
                <w:webHidden/>
              </w:rPr>
              <w:tab/>
            </w:r>
            <w:r w:rsidR="007C2E2E">
              <w:rPr>
                <w:noProof/>
                <w:webHidden/>
              </w:rPr>
              <w:fldChar w:fldCharType="begin"/>
            </w:r>
            <w:r w:rsidR="007C2E2E">
              <w:rPr>
                <w:noProof/>
                <w:webHidden/>
              </w:rPr>
              <w:instrText xml:space="preserve"> PAGEREF _Toc152241293 \h </w:instrText>
            </w:r>
            <w:r w:rsidR="007C2E2E">
              <w:rPr>
                <w:noProof/>
                <w:webHidden/>
              </w:rPr>
            </w:r>
            <w:r w:rsidR="007C2E2E">
              <w:rPr>
                <w:noProof/>
                <w:webHidden/>
              </w:rPr>
              <w:fldChar w:fldCharType="separate"/>
            </w:r>
            <w:r w:rsidR="007C2E2E">
              <w:rPr>
                <w:noProof/>
                <w:webHidden/>
              </w:rPr>
              <w:t>1</w:t>
            </w:r>
            <w:r w:rsidR="007C2E2E">
              <w:rPr>
                <w:noProof/>
                <w:webHidden/>
              </w:rPr>
              <w:fldChar w:fldCharType="end"/>
            </w:r>
          </w:hyperlink>
        </w:p>
        <w:p w14:paraId="7744312E" w14:textId="5FFE6B0F" w:rsidR="007C2E2E" w:rsidRDefault="00CC651A">
          <w:pPr>
            <w:pStyle w:val="TOC1"/>
            <w:tabs>
              <w:tab w:val="right" w:leader="dot" w:pos="9628"/>
            </w:tabs>
            <w:rPr>
              <w:rFonts w:eastAsiaTheme="minorEastAsia"/>
              <w:noProof/>
              <w:lang w:eastAsia="da-DK"/>
            </w:rPr>
          </w:pPr>
          <w:hyperlink w:anchor="_Toc152241294" w:history="1">
            <w:r w:rsidR="007C2E2E" w:rsidRPr="007A155D">
              <w:rPr>
                <w:rStyle w:val="Hyperlink"/>
                <w:noProof/>
              </w:rPr>
              <w:t>Målgruppe og segmentering</w:t>
            </w:r>
            <w:r w:rsidR="007C2E2E">
              <w:rPr>
                <w:noProof/>
                <w:webHidden/>
              </w:rPr>
              <w:tab/>
            </w:r>
            <w:r w:rsidR="007C2E2E">
              <w:rPr>
                <w:noProof/>
                <w:webHidden/>
              </w:rPr>
              <w:fldChar w:fldCharType="begin"/>
            </w:r>
            <w:r w:rsidR="007C2E2E">
              <w:rPr>
                <w:noProof/>
                <w:webHidden/>
              </w:rPr>
              <w:instrText xml:space="preserve"> PAGEREF _Toc152241294 \h </w:instrText>
            </w:r>
            <w:r w:rsidR="007C2E2E">
              <w:rPr>
                <w:noProof/>
                <w:webHidden/>
              </w:rPr>
            </w:r>
            <w:r w:rsidR="007C2E2E">
              <w:rPr>
                <w:noProof/>
                <w:webHidden/>
              </w:rPr>
              <w:fldChar w:fldCharType="separate"/>
            </w:r>
            <w:r w:rsidR="007C2E2E">
              <w:rPr>
                <w:noProof/>
                <w:webHidden/>
              </w:rPr>
              <w:t>2</w:t>
            </w:r>
            <w:r w:rsidR="007C2E2E">
              <w:rPr>
                <w:noProof/>
                <w:webHidden/>
              </w:rPr>
              <w:fldChar w:fldCharType="end"/>
            </w:r>
          </w:hyperlink>
        </w:p>
        <w:p w14:paraId="0E1FA661" w14:textId="142EC633" w:rsidR="007C2E2E" w:rsidRDefault="00CC651A">
          <w:pPr>
            <w:pStyle w:val="TOC2"/>
            <w:tabs>
              <w:tab w:val="right" w:leader="dot" w:pos="9628"/>
            </w:tabs>
            <w:rPr>
              <w:rFonts w:eastAsiaTheme="minorEastAsia"/>
              <w:noProof/>
              <w:lang w:eastAsia="da-DK"/>
            </w:rPr>
          </w:pPr>
          <w:hyperlink w:anchor="_Toc152241295" w:history="1">
            <w:r w:rsidR="007C2E2E" w:rsidRPr="007A155D">
              <w:rPr>
                <w:rStyle w:val="Hyperlink"/>
                <w:noProof/>
              </w:rPr>
              <w:t>Persona(-er)</w:t>
            </w:r>
            <w:r w:rsidR="007C2E2E">
              <w:rPr>
                <w:noProof/>
                <w:webHidden/>
              </w:rPr>
              <w:tab/>
            </w:r>
            <w:r w:rsidR="007C2E2E">
              <w:rPr>
                <w:noProof/>
                <w:webHidden/>
              </w:rPr>
              <w:fldChar w:fldCharType="begin"/>
            </w:r>
            <w:r w:rsidR="007C2E2E">
              <w:rPr>
                <w:noProof/>
                <w:webHidden/>
              </w:rPr>
              <w:instrText xml:space="preserve"> PAGEREF _Toc152241295 \h </w:instrText>
            </w:r>
            <w:r w:rsidR="007C2E2E">
              <w:rPr>
                <w:noProof/>
                <w:webHidden/>
              </w:rPr>
            </w:r>
            <w:r w:rsidR="007C2E2E">
              <w:rPr>
                <w:noProof/>
                <w:webHidden/>
              </w:rPr>
              <w:fldChar w:fldCharType="separate"/>
            </w:r>
            <w:r w:rsidR="007C2E2E">
              <w:rPr>
                <w:noProof/>
                <w:webHidden/>
              </w:rPr>
              <w:t>2</w:t>
            </w:r>
            <w:r w:rsidR="007C2E2E">
              <w:rPr>
                <w:noProof/>
                <w:webHidden/>
              </w:rPr>
              <w:fldChar w:fldCharType="end"/>
            </w:r>
          </w:hyperlink>
        </w:p>
        <w:p w14:paraId="6F3E83AB" w14:textId="31C15DB7" w:rsidR="007C2E2E" w:rsidRDefault="00CC651A">
          <w:pPr>
            <w:pStyle w:val="TOC1"/>
            <w:tabs>
              <w:tab w:val="right" w:leader="dot" w:pos="9628"/>
            </w:tabs>
            <w:rPr>
              <w:rFonts w:eastAsiaTheme="minorEastAsia"/>
              <w:noProof/>
              <w:lang w:eastAsia="da-DK"/>
            </w:rPr>
          </w:pPr>
          <w:hyperlink w:anchor="_Toc152241296" w:history="1">
            <w:r w:rsidR="007C2E2E" w:rsidRPr="007A155D">
              <w:rPr>
                <w:rStyle w:val="Hyperlink"/>
                <w:noProof/>
              </w:rPr>
              <w:t>Tone of Voice</w:t>
            </w:r>
            <w:r w:rsidR="007C2E2E">
              <w:rPr>
                <w:noProof/>
                <w:webHidden/>
              </w:rPr>
              <w:tab/>
            </w:r>
            <w:r w:rsidR="007C2E2E">
              <w:rPr>
                <w:noProof/>
                <w:webHidden/>
              </w:rPr>
              <w:fldChar w:fldCharType="begin"/>
            </w:r>
            <w:r w:rsidR="007C2E2E">
              <w:rPr>
                <w:noProof/>
                <w:webHidden/>
              </w:rPr>
              <w:instrText xml:space="preserve"> PAGEREF _Toc152241296 \h </w:instrText>
            </w:r>
            <w:r w:rsidR="007C2E2E">
              <w:rPr>
                <w:noProof/>
                <w:webHidden/>
              </w:rPr>
            </w:r>
            <w:r w:rsidR="007C2E2E">
              <w:rPr>
                <w:noProof/>
                <w:webHidden/>
              </w:rPr>
              <w:fldChar w:fldCharType="separate"/>
            </w:r>
            <w:r w:rsidR="007C2E2E">
              <w:rPr>
                <w:noProof/>
                <w:webHidden/>
              </w:rPr>
              <w:t>3</w:t>
            </w:r>
            <w:r w:rsidR="007C2E2E">
              <w:rPr>
                <w:noProof/>
                <w:webHidden/>
              </w:rPr>
              <w:fldChar w:fldCharType="end"/>
            </w:r>
          </w:hyperlink>
        </w:p>
        <w:p w14:paraId="11EEA81E" w14:textId="4C4E2C4F" w:rsidR="005B010A" w:rsidRDefault="005B010A">
          <w:r>
            <w:rPr>
              <w:b/>
              <w:bCs/>
            </w:rPr>
            <w:fldChar w:fldCharType="end"/>
          </w:r>
        </w:p>
      </w:sdtContent>
    </w:sdt>
    <w:p w14:paraId="0FB65EC1" w14:textId="0ED60793" w:rsidR="00A97611" w:rsidRDefault="00A97611" w:rsidP="005B010A">
      <w:pPr>
        <w:pStyle w:val="TOCHeading"/>
      </w:pPr>
    </w:p>
    <w:p w14:paraId="0B0AF503" w14:textId="77777777" w:rsidR="00B77485" w:rsidRDefault="00B77485">
      <w:pPr>
        <w:rPr>
          <w:rFonts w:asciiTheme="majorHAnsi" w:eastAsiaTheme="majorEastAsia" w:hAnsiTheme="majorHAnsi" w:cstheme="majorBidi"/>
          <w:color w:val="2F5496" w:themeColor="accent1" w:themeShade="BF"/>
          <w:sz w:val="32"/>
          <w:szCs w:val="32"/>
        </w:rPr>
      </w:pPr>
      <w:bookmarkStart w:id="9" w:name="_Toc1802371041"/>
      <w:bookmarkStart w:id="10" w:name="_Toc152240456"/>
      <w:r>
        <w:br w:type="page"/>
      </w:r>
    </w:p>
    <w:p w14:paraId="32681A4A" w14:textId="7F0F5A5F" w:rsidR="004C6BFD" w:rsidRDefault="00903164" w:rsidP="00AA140F">
      <w:pPr>
        <w:pStyle w:val="Heading1"/>
      </w:pPr>
      <w:bookmarkStart w:id="11" w:name="_Toc152241283"/>
      <w:bookmarkStart w:id="12" w:name="_Toc152241363"/>
      <w:r>
        <w:t>Indledning</w:t>
      </w:r>
      <w:bookmarkStart w:id="13" w:name="_Toc151967195"/>
      <w:bookmarkEnd w:id="9"/>
      <w:bookmarkEnd w:id="10"/>
      <w:bookmarkEnd w:id="11"/>
      <w:bookmarkEnd w:id="12"/>
      <w:r w:rsidR="005D67F9">
        <w:t xml:space="preserve"> </w:t>
      </w:r>
    </w:p>
    <w:p w14:paraId="6BB334DC" w14:textId="6A116B0F" w:rsidR="00061CF0" w:rsidRPr="00C14C11" w:rsidRDefault="004C6BFD" w:rsidP="00061CF0">
      <w:pPr>
        <w:rPr>
          <w:sz w:val="18"/>
          <w:szCs w:val="18"/>
        </w:rPr>
      </w:pPr>
      <w:r w:rsidRPr="00C14C11">
        <w:rPr>
          <w:sz w:val="18"/>
          <w:szCs w:val="18"/>
        </w:rPr>
        <w:t xml:space="preserve">- </w:t>
      </w:r>
      <w:r w:rsidR="005D67F9" w:rsidRPr="00C14C11">
        <w:rPr>
          <w:sz w:val="18"/>
          <w:szCs w:val="18"/>
        </w:rPr>
        <w:t>af</w:t>
      </w:r>
      <w:r w:rsidR="00061CF0" w:rsidRPr="00C14C11">
        <w:rPr>
          <w:sz w:val="18"/>
          <w:szCs w:val="18"/>
        </w:rPr>
        <w:t xml:space="preserve"> Charlotte Xenia Nørgaard</w:t>
      </w:r>
      <w:bookmarkEnd w:id="8"/>
      <w:bookmarkEnd w:id="13"/>
    </w:p>
    <w:p w14:paraId="1E1B905F" w14:textId="77777777" w:rsidR="002E2CDF" w:rsidRDefault="002E2CDF" w:rsidP="00E01B66">
      <w:pPr>
        <w:sectPr w:rsidR="002E2CDF" w:rsidSect="007C2E2E">
          <w:headerReference w:type="default" r:id="rId12"/>
          <w:footerReference w:type="even" r:id="rId13"/>
          <w:footerReference w:type="default" r:id="rId14"/>
          <w:headerReference w:type="first" r:id="rId15"/>
          <w:footerReference w:type="first" r:id="rId16"/>
          <w:pgSz w:w="11906" w:h="16838"/>
          <w:pgMar w:top="1701" w:right="1134" w:bottom="1701" w:left="1134" w:header="708" w:footer="708" w:gutter="0"/>
          <w:pgNumType w:fmt="numberInDash" w:start="0"/>
          <w:cols w:space="708"/>
          <w:titlePg/>
          <w:docGrid w:linePitch="360"/>
        </w:sectPr>
      </w:pPr>
    </w:p>
    <w:p w14:paraId="74FB581C" w14:textId="4167D8DE" w:rsidR="00427A86" w:rsidRDefault="006463DB" w:rsidP="00E01B66">
      <w:r w:rsidRPr="00C72197">
        <w:rPr>
          <w:color w:val="FF0000"/>
        </w:rPr>
        <w:t xml:space="preserve">Du har en </w:t>
      </w:r>
      <w:r w:rsidR="00853F0D" w:rsidRPr="00C72197">
        <w:rPr>
          <w:color w:val="FF0000"/>
        </w:rPr>
        <w:t xml:space="preserve">aftale med … om at mødes den kommende </w:t>
      </w:r>
      <w:r w:rsidR="00094D11" w:rsidRPr="00C72197">
        <w:rPr>
          <w:color w:val="FF0000"/>
        </w:rPr>
        <w:t>weekend, men I har endnu ikke pla</w:t>
      </w:r>
      <w:r w:rsidR="00424C21" w:rsidRPr="00C72197">
        <w:rPr>
          <w:color w:val="FF0000"/>
        </w:rPr>
        <w:t xml:space="preserve">nlagt, hvad I skal. </w:t>
      </w:r>
      <w:r w:rsidR="00A63144">
        <w:t xml:space="preserve">Et museumsbesøg er </w:t>
      </w:r>
      <w:r w:rsidR="00934345">
        <w:t xml:space="preserve">op at vende, men I ved </w:t>
      </w:r>
      <w:r w:rsidR="00562F48">
        <w:t>ikke, hvilke ak</w:t>
      </w:r>
      <w:r w:rsidR="0081549C">
        <w:t xml:space="preserve">tuelle </w:t>
      </w:r>
      <w:r w:rsidR="00FD4E78">
        <w:t xml:space="preserve">udstillinger der er mulighed for at besøg. Du sætter dig derfor ved computeren for at </w:t>
      </w:r>
      <w:r w:rsidR="00003A59">
        <w:t>undersøge, hvilke</w:t>
      </w:r>
      <w:r w:rsidR="00174A57">
        <w:t xml:space="preserve"> muligheder der er, og om </w:t>
      </w:r>
      <w:r w:rsidR="005B51AF">
        <w:t xml:space="preserve">noget fanger </w:t>
      </w:r>
      <w:r w:rsidR="00F772CF">
        <w:t>din interesse</w:t>
      </w:r>
      <w:r w:rsidR="00427A86">
        <w:t>.</w:t>
      </w:r>
    </w:p>
    <w:p w14:paraId="7AB9DEAF" w14:textId="77777777" w:rsidR="00606BF1" w:rsidRDefault="002B1743" w:rsidP="00E01B66">
      <w:r>
        <w:t xml:space="preserve">Du lander på Moesgaard Museums hjemmeside, hvor du på forsiden bliver præsenteret for deres særudstilling </w:t>
      </w:r>
      <w:r w:rsidR="008967C2">
        <w:t>”</w:t>
      </w:r>
      <w:r w:rsidR="00AD5971">
        <w:t>Egypten – besat af livet</w:t>
      </w:r>
      <w:r w:rsidR="008967C2">
        <w:t>”</w:t>
      </w:r>
      <w:r w:rsidR="00AD5971">
        <w:t xml:space="preserve">. </w:t>
      </w:r>
      <w:r w:rsidR="00004D6A">
        <w:t>Du klikker ind på</w:t>
      </w:r>
      <w:r w:rsidR="007A1E62">
        <w:t xml:space="preserve"> </w:t>
      </w:r>
      <w:r w:rsidR="002A031E">
        <w:t xml:space="preserve">udstillingens </w:t>
      </w:r>
      <w:r w:rsidR="007476B3">
        <w:t xml:space="preserve">side og </w:t>
      </w:r>
      <w:r w:rsidR="008B490A">
        <w:t xml:space="preserve">bliver mødt </w:t>
      </w:r>
      <w:r w:rsidR="00B73A23">
        <w:t>af en skydedør</w:t>
      </w:r>
      <w:r w:rsidR="008B490A">
        <w:t>. Som du scroller ned</w:t>
      </w:r>
      <w:r w:rsidR="0007323F">
        <w:t>,</w:t>
      </w:r>
      <w:r w:rsidR="008B490A">
        <w:t xml:space="preserve"> åbner døre</w:t>
      </w:r>
      <w:r w:rsidR="00B73A23">
        <w:t>n</w:t>
      </w:r>
      <w:r w:rsidR="008B490A">
        <w:t xml:space="preserve"> sig</w:t>
      </w:r>
      <w:r w:rsidR="00B73A23">
        <w:t>,</w:t>
      </w:r>
      <w:r w:rsidR="008B490A">
        <w:t xml:space="preserve"> og du bliver taget med </w:t>
      </w:r>
      <w:r w:rsidR="003A2CF0">
        <w:t>på rejsen</w:t>
      </w:r>
      <w:r w:rsidR="006E6D32">
        <w:t xml:space="preserve"> </w:t>
      </w:r>
      <w:r w:rsidR="00466706">
        <w:t>gennem</w:t>
      </w:r>
      <w:r w:rsidR="004372D8">
        <w:t xml:space="preserve"> balsameringen, videre gennem dødsrige</w:t>
      </w:r>
      <w:r w:rsidR="00926463">
        <w:t xml:space="preserve">t og slutteligt ind i efterlivet. </w:t>
      </w:r>
      <w:r w:rsidR="00293A28">
        <w:t>På denne rejse vil du blive præsente</w:t>
      </w:r>
      <w:r w:rsidR="00E307AB">
        <w:t>ret for</w:t>
      </w:r>
      <w:r w:rsidR="001B5973">
        <w:t xml:space="preserve"> </w:t>
      </w:r>
      <w:r w:rsidR="00BD7521">
        <w:t xml:space="preserve">små </w:t>
      </w:r>
      <w:proofErr w:type="spellStart"/>
      <w:r w:rsidR="002531E4" w:rsidRPr="00853F0D">
        <w:t>sneak</w:t>
      </w:r>
      <w:proofErr w:type="spellEnd"/>
      <w:r w:rsidR="002531E4" w:rsidRPr="00853F0D">
        <w:t xml:space="preserve"> </w:t>
      </w:r>
      <w:proofErr w:type="spellStart"/>
      <w:r w:rsidR="002531E4" w:rsidRPr="00853F0D">
        <w:t>peaks</w:t>
      </w:r>
      <w:proofErr w:type="spellEnd"/>
      <w:r w:rsidR="00BD7521">
        <w:t xml:space="preserve"> af</w:t>
      </w:r>
      <w:r w:rsidR="00E307AB">
        <w:t xml:space="preserve"> ritualer</w:t>
      </w:r>
      <w:r w:rsidR="003B3FB7">
        <w:t xml:space="preserve">, som </w:t>
      </w:r>
      <w:r w:rsidR="00086C7E">
        <w:t xml:space="preserve">alle har til formål at skabe </w:t>
      </w:r>
      <w:r w:rsidR="00D02568">
        <w:t xml:space="preserve">og muliggøre </w:t>
      </w:r>
      <w:r w:rsidR="00086C7E">
        <w:t xml:space="preserve">det bedst mulige efterliv, hvor </w:t>
      </w:r>
      <w:r w:rsidR="004E53D8">
        <w:t xml:space="preserve">man </w:t>
      </w:r>
      <w:r w:rsidR="000311AC">
        <w:t>vil finde sin plads hos guder og forfædre</w:t>
      </w:r>
      <w:r w:rsidR="00142FD9">
        <w:t>, hvorfra man</w:t>
      </w:r>
      <w:r w:rsidR="00642A78">
        <w:t xml:space="preserve"> vil medvirke til videre eksistens. </w:t>
      </w:r>
      <w:r w:rsidR="00853F0D">
        <w:t xml:space="preserve"> </w:t>
      </w:r>
    </w:p>
    <w:p w14:paraId="328EEEF2" w14:textId="77777777" w:rsidR="002E2CDF" w:rsidRDefault="001F6BFA" w:rsidP="00E01B66">
      <w:r>
        <w:t xml:space="preserve">Denne </w:t>
      </w:r>
      <w:r w:rsidR="0065022C">
        <w:t xml:space="preserve">digitale </w:t>
      </w:r>
      <w:r w:rsidR="002F557B">
        <w:t xml:space="preserve">oplevelse </w:t>
      </w:r>
      <w:r w:rsidR="0065022C">
        <w:t>af at blive draget ind i historien</w:t>
      </w:r>
      <w:r w:rsidR="00B66DE2">
        <w:t xml:space="preserve">, har </w:t>
      </w:r>
    </w:p>
    <w:p w14:paraId="58242139" w14:textId="77777777" w:rsidR="007C20D2" w:rsidRPr="007C20D2" w:rsidRDefault="007C20D2" w:rsidP="00E01B66">
      <w:pPr>
        <w:rPr>
          <w:b/>
          <w:bCs/>
          <w:color w:val="FF0000"/>
        </w:rPr>
      </w:pPr>
    </w:p>
    <w:p w14:paraId="227E5CC3" w14:textId="3F5DD42F" w:rsidR="007C20D2" w:rsidRPr="007C20D2" w:rsidRDefault="007C20D2" w:rsidP="00E01B66">
      <w:pPr>
        <w:rPr>
          <w:b/>
          <w:bCs/>
          <w:color w:val="FF0000"/>
        </w:rPr>
        <w:sectPr w:rsidR="007C20D2" w:rsidRPr="007C20D2" w:rsidSect="00367525">
          <w:type w:val="continuous"/>
          <w:pgSz w:w="11906" w:h="16838"/>
          <w:pgMar w:top="1701" w:right="1134" w:bottom="1701" w:left="1134" w:header="708" w:footer="708" w:gutter="0"/>
          <w:pgNumType w:start="0"/>
          <w:cols w:space="708"/>
          <w:titlePg/>
          <w:docGrid w:linePitch="360"/>
        </w:sectPr>
      </w:pPr>
      <w:r w:rsidRPr="007C20D2">
        <w:rPr>
          <w:b/>
          <w:bCs/>
          <w:color w:val="FF0000"/>
        </w:rPr>
        <w:t>FORTSÆTTES!</w:t>
      </w:r>
    </w:p>
    <w:p w14:paraId="21D4459D" w14:textId="7C82F209" w:rsidR="00367525" w:rsidRDefault="00BA66F3" w:rsidP="00E01B66">
      <w:pPr>
        <w:sectPr w:rsidR="00367525" w:rsidSect="002E2CDF">
          <w:type w:val="continuous"/>
          <w:pgSz w:w="11906" w:h="16838"/>
          <w:pgMar w:top="1701" w:right="1134" w:bottom="1701" w:left="1134" w:header="708" w:footer="708" w:gutter="0"/>
          <w:pgNumType w:start="0"/>
          <w:cols w:space="708"/>
          <w:titlePg/>
          <w:docGrid w:linePitch="360"/>
        </w:sectPr>
      </w:pPr>
      <w:r>
        <w:t xml:space="preserve"> </w:t>
      </w:r>
    </w:p>
    <w:p w14:paraId="605CF91A" w14:textId="6B285794" w:rsidR="00903164" w:rsidRDefault="00903164" w:rsidP="00E01B66">
      <w:r>
        <w:br w:type="page"/>
      </w:r>
      <w:r w:rsidR="00926463">
        <w:t xml:space="preserve"> </w:t>
      </w:r>
    </w:p>
    <w:p w14:paraId="13A838B3" w14:textId="77777777" w:rsidR="004C6BFD" w:rsidRDefault="00EC5464" w:rsidP="005D67F9">
      <w:pPr>
        <w:pStyle w:val="Heading1"/>
      </w:pPr>
      <w:bookmarkStart w:id="22" w:name="_Toc151967442"/>
      <w:bookmarkStart w:id="23" w:name="_Toc1582629842"/>
      <w:bookmarkStart w:id="24" w:name="_Toc152240457"/>
      <w:bookmarkStart w:id="25" w:name="_Toc152241284"/>
      <w:bookmarkStart w:id="26" w:name="_Toc152241364"/>
      <w:commentRangeStart w:id="27"/>
      <w:r>
        <w:t>Projektstyring</w:t>
      </w:r>
      <w:bookmarkStart w:id="28" w:name="_Toc151967197"/>
      <w:bookmarkEnd w:id="23"/>
      <w:bookmarkEnd w:id="24"/>
      <w:bookmarkEnd w:id="25"/>
      <w:bookmarkEnd w:id="26"/>
      <w:r w:rsidR="009A0F6F">
        <w:t xml:space="preserve"> </w:t>
      </w:r>
    </w:p>
    <w:p w14:paraId="0FD747B0" w14:textId="4F704BF8" w:rsidR="008A472A" w:rsidRPr="00C14C11" w:rsidRDefault="00512650" w:rsidP="008A472A">
      <w:pPr>
        <w:rPr>
          <w:sz w:val="18"/>
          <w:szCs w:val="18"/>
        </w:rPr>
      </w:pPr>
      <w:r w:rsidRPr="00C14C11">
        <w:rPr>
          <w:sz w:val="18"/>
          <w:szCs w:val="18"/>
        </w:rPr>
        <w:t xml:space="preserve">- </w:t>
      </w:r>
      <w:r w:rsidR="005D67F9" w:rsidRPr="00C14C11">
        <w:rPr>
          <w:sz w:val="18"/>
          <w:szCs w:val="18"/>
        </w:rPr>
        <w:t>a</w:t>
      </w:r>
      <w:r w:rsidR="008A472A" w:rsidRPr="00C14C11">
        <w:rPr>
          <w:sz w:val="18"/>
          <w:szCs w:val="18"/>
        </w:rPr>
        <w:t>f Charlotte Xenia Nørgaard</w:t>
      </w:r>
      <w:bookmarkEnd w:id="22"/>
      <w:bookmarkEnd w:id="28"/>
    </w:p>
    <w:p w14:paraId="6DCD0E0E" w14:textId="77777777" w:rsidR="002E2CDF" w:rsidRDefault="002E2CDF">
      <w:pPr>
        <w:sectPr w:rsidR="002E2CDF" w:rsidSect="002E2CDF">
          <w:type w:val="continuous"/>
          <w:pgSz w:w="11906" w:h="16838"/>
          <w:pgMar w:top="1701" w:right="1134" w:bottom="1701" w:left="1134" w:header="708" w:footer="708" w:gutter="0"/>
          <w:pgNumType w:start="0"/>
          <w:cols w:space="708"/>
          <w:titlePg/>
          <w:docGrid w:linePitch="360"/>
        </w:sectPr>
      </w:pPr>
    </w:p>
    <w:p w14:paraId="7C6D41EC" w14:textId="77777777" w:rsidR="00895F8F" w:rsidRDefault="00B81D6C">
      <w:pPr>
        <w:rPr>
          <w:i/>
          <w:iCs/>
        </w:rPr>
      </w:pPr>
      <w:r>
        <w:t>I projektets begyndelse blev der i fællesskab</w:t>
      </w:r>
      <w:r w:rsidR="001269D8">
        <w:t xml:space="preserve"> udarbejdet en gruppe</w:t>
      </w:r>
      <w:r w:rsidR="007F6E07">
        <w:t>kontrakt</w:t>
      </w:r>
      <w:r w:rsidR="001269D8">
        <w:t xml:space="preserve">, som </w:t>
      </w:r>
      <w:r w:rsidR="00440555">
        <w:t>ha</w:t>
      </w:r>
      <w:r w:rsidR="00BF4D3E">
        <w:t xml:space="preserve">r </w:t>
      </w:r>
      <w:r w:rsidR="00854581">
        <w:t xml:space="preserve">fungeret som </w:t>
      </w:r>
      <w:r w:rsidR="00365C09">
        <w:t>fundament og guideline for samarbejdet</w:t>
      </w:r>
      <w:r w:rsidR="001653F5">
        <w:t xml:space="preserve"> </w:t>
      </w:r>
      <w:r w:rsidR="00680423">
        <w:t>gennem projekt</w:t>
      </w:r>
      <w:r w:rsidR="00763330">
        <w:t>perioden</w:t>
      </w:r>
      <w:r w:rsidR="00FE67A9">
        <w:t xml:space="preserve">. </w:t>
      </w:r>
      <w:r w:rsidR="00FA5C3E">
        <w:t xml:space="preserve">Gruppekontrakten har skabt mulighed for vekslende arbejde, hvor </w:t>
      </w:r>
      <w:r w:rsidR="00A61035">
        <w:t>man har kunnet regne med hinanden</w:t>
      </w:r>
      <w:r w:rsidR="00FE45FE">
        <w:t xml:space="preserve">, men også skabt rammerne for </w:t>
      </w:r>
      <w:r w:rsidR="00EB202E">
        <w:t xml:space="preserve">konflikthåndtering, hvis </w:t>
      </w:r>
      <w:r w:rsidR="0041212D">
        <w:t>behovet skulle opstå.</w:t>
      </w:r>
      <w:r w:rsidR="006E4B00">
        <w:t xml:space="preserve"> Gruppekontrakten kan ses i </w:t>
      </w:r>
      <w:r w:rsidR="006E4B00" w:rsidRPr="00895F8F">
        <w:rPr>
          <w:i/>
          <w:iCs/>
        </w:rPr>
        <w:t>Bilag 1.1 – Gruppekontrak</w:t>
      </w:r>
      <w:r w:rsidR="00895F8F" w:rsidRPr="00895F8F">
        <w:rPr>
          <w:i/>
          <w:iCs/>
        </w:rPr>
        <w:t>t.</w:t>
      </w:r>
    </w:p>
    <w:p w14:paraId="6004F28C" w14:textId="6F68437D" w:rsidR="005C7957" w:rsidRDefault="002F56E8">
      <w:r>
        <w:t xml:space="preserve">Til projektet er der anvendt Trello </w:t>
      </w:r>
      <w:r w:rsidR="00571CF0">
        <w:t xml:space="preserve">samt </w:t>
      </w:r>
      <w:proofErr w:type="spellStart"/>
      <w:r>
        <w:t>Plan</w:t>
      </w:r>
      <w:r w:rsidR="00A90C96">
        <w:t>y</w:t>
      </w:r>
      <w:r>
        <w:t>way</w:t>
      </w:r>
      <w:proofErr w:type="spellEnd"/>
      <w:r w:rsidR="00330AB4">
        <w:t xml:space="preserve"> </w:t>
      </w:r>
      <w:r w:rsidR="000A0672">
        <w:t>udvidelsen</w:t>
      </w:r>
      <w:r>
        <w:t xml:space="preserve"> </w:t>
      </w:r>
      <w:r w:rsidR="00571CF0">
        <w:t xml:space="preserve">som projektstyring. Trello er </w:t>
      </w:r>
      <w:r w:rsidR="000A0672">
        <w:t>brugt til at skabe overblik over proj</w:t>
      </w:r>
      <w:r w:rsidR="000E7B39">
        <w:t xml:space="preserve">ektets delopgaver, hvor </w:t>
      </w:r>
      <w:proofErr w:type="spellStart"/>
      <w:r w:rsidR="008B1048">
        <w:t>Plan</w:t>
      </w:r>
      <w:r w:rsidR="00A90C96">
        <w:t>y</w:t>
      </w:r>
      <w:r w:rsidR="008B1048">
        <w:t>way</w:t>
      </w:r>
      <w:proofErr w:type="spellEnd"/>
      <w:r w:rsidR="00713483">
        <w:t xml:space="preserve"> har hjulpet med at </w:t>
      </w:r>
      <w:r w:rsidR="005C7957">
        <w:t xml:space="preserve">skabe overblik over den tid, som har været til rådighed. </w:t>
      </w:r>
    </w:p>
    <w:p w14:paraId="655174AF" w14:textId="702E5065" w:rsidR="002B21CF" w:rsidRPr="009839E1" w:rsidRDefault="005C7957">
      <w:pPr>
        <w:rPr>
          <w:i/>
          <w:iCs/>
        </w:rPr>
      </w:pPr>
      <w:r>
        <w:t>Planen er løben</w:t>
      </w:r>
      <w:r w:rsidR="00807896">
        <w:t>de blevet rettet til efter behov. Et eksempel på ændring</w:t>
      </w:r>
      <w:r w:rsidR="00352913">
        <w:t>er</w:t>
      </w:r>
      <w:r w:rsidR="00807896">
        <w:t xml:space="preserve"> har været</w:t>
      </w:r>
      <w:r w:rsidR="00352913">
        <w:t xml:space="preserve">, at de planlagte interviews med kunden er blevet </w:t>
      </w:r>
      <w:r w:rsidR="002B21CF">
        <w:t xml:space="preserve">flyttet. </w:t>
      </w:r>
      <w:r w:rsidR="00EB7C4A">
        <w:t xml:space="preserve">Udsnit af </w:t>
      </w:r>
      <w:r w:rsidR="00A1506E">
        <w:t>t</w:t>
      </w:r>
      <w:r w:rsidR="002B21CF">
        <w:t xml:space="preserve">idsplanen kan ses i </w:t>
      </w:r>
      <w:r w:rsidR="00724A07">
        <w:rPr>
          <w:i/>
          <w:iCs/>
        </w:rPr>
        <w:t>Figur 1</w:t>
      </w:r>
      <w:r w:rsidR="00D2072A">
        <w:rPr>
          <w:i/>
          <w:iCs/>
        </w:rPr>
        <w:t xml:space="preserve"> </w:t>
      </w:r>
      <w:r w:rsidR="002B21CF">
        <w:rPr>
          <w:i/>
          <w:iCs/>
        </w:rPr>
        <w:t>– Tidsplan</w:t>
      </w:r>
      <w:r w:rsidR="00A1506E">
        <w:t>, den fulde ti</w:t>
      </w:r>
      <w:r w:rsidR="009839E1">
        <w:t xml:space="preserve">dsplan kan ses i </w:t>
      </w:r>
      <w:r w:rsidR="009839E1">
        <w:rPr>
          <w:i/>
          <w:iCs/>
        </w:rPr>
        <w:t xml:space="preserve">Bilag </w:t>
      </w:r>
      <w:r w:rsidR="00956F4C">
        <w:rPr>
          <w:i/>
          <w:iCs/>
        </w:rPr>
        <w:t xml:space="preserve">2.1 </w:t>
      </w:r>
      <w:r w:rsidR="00690E38">
        <w:rPr>
          <w:i/>
          <w:iCs/>
        </w:rPr>
        <w:t>–</w:t>
      </w:r>
      <w:r w:rsidR="00956F4C">
        <w:rPr>
          <w:i/>
          <w:iCs/>
        </w:rPr>
        <w:t xml:space="preserve"> </w:t>
      </w:r>
      <w:commentRangeStart w:id="29"/>
      <w:r w:rsidR="00956F4C">
        <w:rPr>
          <w:i/>
          <w:iCs/>
        </w:rPr>
        <w:t>Tidsplan</w:t>
      </w:r>
      <w:commentRangeEnd w:id="29"/>
      <w:r w:rsidR="00690E38">
        <w:rPr>
          <w:rStyle w:val="CommentReference"/>
        </w:rPr>
        <w:commentReference w:id="29"/>
      </w:r>
      <w:r w:rsidR="00690E38">
        <w:rPr>
          <w:i/>
          <w:iCs/>
        </w:rPr>
        <w:t>.</w:t>
      </w:r>
    </w:p>
    <w:p w14:paraId="6EA12EC3" w14:textId="50857A41" w:rsidR="002E2CDF" w:rsidRDefault="00724A07">
      <w:pPr>
        <w:sectPr w:rsidR="002E2CDF" w:rsidSect="002E2CDF">
          <w:type w:val="continuous"/>
          <w:pgSz w:w="11906" w:h="16838"/>
          <w:pgMar w:top="1701" w:right="1134" w:bottom="1701" w:left="1134" w:header="708" w:footer="708" w:gutter="0"/>
          <w:pgNumType w:start="0"/>
          <w:cols w:num="2" w:space="708"/>
          <w:titlePg/>
          <w:docGrid w:linePitch="360"/>
        </w:sectPr>
      </w:pPr>
      <w:r>
        <w:t xml:space="preserve">Der er desuden anvendt mindmaps for at skabe retning. Både for at vælge </w:t>
      </w:r>
      <w:r w:rsidR="001134CB">
        <w:t xml:space="preserve">retning på projektet men også i designprocessen. Disse kan ses i </w:t>
      </w:r>
      <w:r w:rsidR="001134CB">
        <w:rPr>
          <w:i/>
          <w:iCs/>
        </w:rPr>
        <w:t xml:space="preserve">Bilag </w:t>
      </w:r>
      <w:r w:rsidR="00956F4C">
        <w:rPr>
          <w:i/>
          <w:iCs/>
        </w:rPr>
        <w:t>3</w:t>
      </w:r>
      <w:r w:rsidR="00D3263F">
        <w:rPr>
          <w:i/>
          <w:iCs/>
        </w:rPr>
        <w:t>.1</w:t>
      </w:r>
      <w:r w:rsidR="000E0CAB">
        <w:rPr>
          <w:i/>
          <w:iCs/>
        </w:rPr>
        <w:t>-</w:t>
      </w:r>
      <w:r w:rsidR="00956F4C">
        <w:rPr>
          <w:i/>
          <w:iCs/>
        </w:rPr>
        <w:t>3</w:t>
      </w:r>
      <w:r w:rsidR="000E0CAB">
        <w:rPr>
          <w:i/>
          <w:iCs/>
        </w:rPr>
        <w:t>.2 – Mindmaps</w:t>
      </w:r>
      <w:r w:rsidR="000E0CAB">
        <w:t>.</w:t>
      </w:r>
      <w:commentRangeEnd w:id="27"/>
      <w:r w:rsidR="00423AD0">
        <w:rPr>
          <w:rStyle w:val="CommentReference"/>
        </w:rPr>
        <w:commentReference w:id="27"/>
      </w:r>
    </w:p>
    <w:p w14:paraId="20AFF241" w14:textId="3425F8C2" w:rsidR="00017983" w:rsidRDefault="00017983">
      <w:r>
        <w:br w:type="page"/>
      </w:r>
    </w:p>
    <w:p w14:paraId="689E182D" w14:textId="0D839D4F" w:rsidR="002A4E62" w:rsidRDefault="00903164" w:rsidP="00A40131">
      <w:pPr>
        <w:pStyle w:val="Heading1"/>
      </w:pPr>
      <w:bookmarkStart w:id="30" w:name="_Toc151967443"/>
      <w:bookmarkStart w:id="31" w:name="_Toc2037139497"/>
      <w:bookmarkStart w:id="32" w:name="_Toc152240458"/>
      <w:bookmarkStart w:id="33" w:name="_Toc152241285"/>
      <w:bookmarkStart w:id="34" w:name="_Toc152241365"/>
      <w:commentRangeStart w:id="35"/>
      <w:r>
        <w:t>Problem</w:t>
      </w:r>
      <w:bookmarkEnd w:id="30"/>
      <w:r w:rsidR="005F2094">
        <w:t>stilling</w:t>
      </w:r>
      <w:bookmarkEnd w:id="31"/>
      <w:bookmarkEnd w:id="32"/>
      <w:bookmarkEnd w:id="33"/>
      <w:bookmarkEnd w:id="34"/>
    </w:p>
    <w:p w14:paraId="7FF2CB73" w14:textId="5B7661E5" w:rsidR="00A40131" w:rsidRPr="00C14C11" w:rsidRDefault="00A40131" w:rsidP="00A40131">
      <w:pPr>
        <w:rPr>
          <w:sz w:val="18"/>
          <w:szCs w:val="18"/>
        </w:rPr>
      </w:pPr>
      <w:r w:rsidRPr="00C14C11">
        <w:rPr>
          <w:sz w:val="18"/>
          <w:szCs w:val="18"/>
        </w:rPr>
        <w:t xml:space="preserve">- af Charlotte Xenia Nørgaard </w:t>
      </w:r>
    </w:p>
    <w:p w14:paraId="080D2F2B" w14:textId="77777777" w:rsidR="00DD5C85" w:rsidRDefault="00DD5C85" w:rsidP="002A4E62">
      <w:pPr>
        <w:rPr>
          <w:sz w:val="24"/>
          <w:szCs w:val="24"/>
        </w:rPr>
        <w:sectPr w:rsidR="00DD5C85" w:rsidSect="002E2CDF">
          <w:footerReference w:type="default" r:id="rId17"/>
          <w:type w:val="continuous"/>
          <w:pgSz w:w="11906" w:h="16838"/>
          <w:pgMar w:top="1701" w:right="1134" w:bottom="1701" w:left="1134" w:header="708" w:footer="708" w:gutter="0"/>
          <w:pgNumType w:start="0"/>
          <w:cols w:space="708"/>
          <w:titlePg/>
          <w:docGrid w:linePitch="360"/>
        </w:sectPr>
      </w:pPr>
    </w:p>
    <w:p w14:paraId="209D7074" w14:textId="5BF7FF21" w:rsidR="002A4E62" w:rsidRPr="00CD136B" w:rsidRDefault="000E5C26" w:rsidP="002A4E62">
      <w:pPr>
        <w:rPr>
          <w:rFonts w:cstheme="minorHAnsi"/>
        </w:rPr>
      </w:pPr>
      <w:r w:rsidRPr="00CD136B">
        <w:rPr>
          <w:rFonts w:cstheme="minorHAnsi"/>
        </w:rPr>
        <w:t xml:space="preserve">Oldtidens Egypten er en </w:t>
      </w:r>
      <w:r w:rsidR="003C2CDF" w:rsidRPr="00CD136B">
        <w:rPr>
          <w:rFonts w:cstheme="minorHAnsi"/>
        </w:rPr>
        <w:t>kultur der</w:t>
      </w:r>
      <w:r w:rsidR="00C62CFE" w:rsidRPr="00CD136B">
        <w:rPr>
          <w:rFonts w:cstheme="minorHAnsi"/>
        </w:rPr>
        <w:t>,</w:t>
      </w:r>
      <w:r w:rsidR="00A26625" w:rsidRPr="00CD136B">
        <w:rPr>
          <w:rFonts w:cstheme="minorHAnsi"/>
        </w:rPr>
        <w:t xml:space="preserve"> med </w:t>
      </w:r>
      <w:r w:rsidR="0092218D" w:rsidRPr="00CD136B">
        <w:rPr>
          <w:rFonts w:cstheme="minorHAnsi"/>
        </w:rPr>
        <w:t xml:space="preserve">sine </w:t>
      </w:r>
      <w:r w:rsidR="00C62CFE" w:rsidRPr="00CD136B">
        <w:rPr>
          <w:rFonts w:cstheme="minorHAnsi"/>
        </w:rPr>
        <w:t xml:space="preserve">storslåede </w:t>
      </w:r>
      <w:r w:rsidR="0092218D" w:rsidRPr="00CD136B">
        <w:rPr>
          <w:rFonts w:cstheme="minorHAnsi"/>
        </w:rPr>
        <w:t>pyramider, artefakter</w:t>
      </w:r>
      <w:r w:rsidR="00E455DE" w:rsidRPr="00CD136B">
        <w:rPr>
          <w:rFonts w:cstheme="minorHAnsi"/>
        </w:rPr>
        <w:t>, skikke og myter</w:t>
      </w:r>
      <w:r w:rsidR="00C62CFE" w:rsidRPr="00CD136B">
        <w:rPr>
          <w:rFonts w:cstheme="minorHAnsi"/>
        </w:rPr>
        <w:t>,</w:t>
      </w:r>
      <w:r w:rsidR="003C2CDF" w:rsidRPr="00CD136B">
        <w:rPr>
          <w:rFonts w:cstheme="minorHAnsi"/>
        </w:rPr>
        <w:t xml:space="preserve"> </w:t>
      </w:r>
      <w:r w:rsidR="008626D1" w:rsidRPr="00CD136B">
        <w:rPr>
          <w:rFonts w:cstheme="minorHAnsi"/>
        </w:rPr>
        <w:t xml:space="preserve">har </w:t>
      </w:r>
      <w:r w:rsidR="00144AB4" w:rsidRPr="00CD136B">
        <w:rPr>
          <w:rFonts w:cstheme="minorHAnsi"/>
        </w:rPr>
        <w:t>fascineret</w:t>
      </w:r>
      <w:r w:rsidR="00F758C7" w:rsidRPr="00CD136B">
        <w:rPr>
          <w:rFonts w:cstheme="minorHAnsi"/>
        </w:rPr>
        <w:t xml:space="preserve"> og dra</w:t>
      </w:r>
      <w:r w:rsidR="008C7AEA" w:rsidRPr="00CD136B">
        <w:rPr>
          <w:rFonts w:cstheme="minorHAnsi"/>
        </w:rPr>
        <w:t xml:space="preserve">get mennesker fra </w:t>
      </w:r>
      <w:r w:rsidR="001E382D" w:rsidRPr="00CD136B">
        <w:rPr>
          <w:rFonts w:cstheme="minorHAnsi"/>
        </w:rPr>
        <w:t>hele verden</w:t>
      </w:r>
      <w:r w:rsidR="00C62CFE" w:rsidRPr="00CD136B">
        <w:rPr>
          <w:rFonts w:cstheme="minorHAnsi"/>
        </w:rPr>
        <w:t xml:space="preserve"> gennem </w:t>
      </w:r>
      <w:r w:rsidR="008A4C47" w:rsidRPr="00CD136B">
        <w:rPr>
          <w:rFonts w:cstheme="minorHAnsi"/>
        </w:rPr>
        <w:t>flere tusinde år</w:t>
      </w:r>
      <w:r w:rsidR="00DC30E5" w:rsidRPr="00CD136B">
        <w:rPr>
          <w:rFonts w:cstheme="minorHAnsi"/>
        </w:rPr>
        <w:t xml:space="preserve">. </w:t>
      </w:r>
      <w:r w:rsidR="000F4BEE" w:rsidRPr="00CD136B">
        <w:rPr>
          <w:rFonts w:cstheme="minorHAnsi"/>
        </w:rPr>
        <w:t>På Moesgaard</w:t>
      </w:r>
      <w:r w:rsidR="003725E3" w:rsidRPr="00CD136B">
        <w:rPr>
          <w:rFonts w:cstheme="minorHAnsi"/>
        </w:rPr>
        <w:t xml:space="preserve"> Museum</w:t>
      </w:r>
      <w:r w:rsidR="000F4BEE" w:rsidRPr="00CD136B">
        <w:rPr>
          <w:rFonts w:cstheme="minorHAnsi"/>
        </w:rPr>
        <w:t xml:space="preserve"> </w:t>
      </w:r>
      <w:r w:rsidR="005F0BAE" w:rsidRPr="00CD136B">
        <w:rPr>
          <w:rFonts w:cstheme="minorHAnsi"/>
        </w:rPr>
        <w:t>danner den egyptiske udstilling bro me</w:t>
      </w:r>
      <w:r w:rsidR="000A410A" w:rsidRPr="00CD136B">
        <w:rPr>
          <w:rFonts w:cstheme="minorHAnsi"/>
        </w:rPr>
        <w:t>llem</w:t>
      </w:r>
      <w:r w:rsidR="004A2F96" w:rsidRPr="00CD136B">
        <w:rPr>
          <w:rFonts w:cstheme="minorHAnsi"/>
        </w:rPr>
        <w:t xml:space="preserve"> fortid</w:t>
      </w:r>
      <w:r w:rsidR="000B664F" w:rsidRPr="00CD136B">
        <w:rPr>
          <w:rFonts w:cstheme="minorHAnsi"/>
        </w:rPr>
        <w:t>en</w:t>
      </w:r>
      <w:r w:rsidR="004A2F96" w:rsidRPr="00CD136B">
        <w:rPr>
          <w:rFonts w:cstheme="minorHAnsi"/>
        </w:rPr>
        <w:t xml:space="preserve"> og nutid</w:t>
      </w:r>
      <w:r w:rsidR="000B664F" w:rsidRPr="00CD136B">
        <w:rPr>
          <w:rFonts w:cstheme="minorHAnsi"/>
        </w:rPr>
        <w:t>en</w:t>
      </w:r>
      <w:r w:rsidR="00151C52" w:rsidRPr="00CD136B">
        <w:rPr>
          <w:rFonts w:cstheme="minorHAnsi"/>
        </w:rPr>
        <w:t xml:space="preserve">, hvor </w:t>
      </w:r>
      <w:r w:rsidR="000B664F" w:rsidRPr="00CD136B">
        <w:rPr>
          <w:rFonts w:cstheme="minorHAnsi"/>
        </w:rPr>
        <w:t xml:space="preserve">besøgende </w:t>
      </w:r>
      <w:r w:rsidR="00151C52" w:rsidRPr="00CD136B">
        <w:rPr>
          <w:rFonts w:cstheme="minorHAnsi"/>
        </w:rPr>
        <w:t xml:space="preserve">kan </w:t>
      </w:r>
      <w:r w:rsidR="000B664F" w:rsidRPr="00CD136B">
        <w:rPr>
          <w:rFonts w:cstheme="minorHAnsi"/>
        </w:rPr>
        <w:t>træde ind i en verden af mystik</w:t>
      </w:r>
      <w:r w:rsidR="0085107D" w:rsidRPr="00CD136B">
        <w:rPr>
          <w:rFonts w:cstheme="minorHAnsi"/>
        </w:rPr>
        <w:t xml:space="preserve"> og</w:t>
      </w:r>
      <w:r w:rsidR="000B664F" w:rsidRPr="00CD136B">
        <w:rPr>
          <w:rFonts w:cstheme="minorHAnsi"/>
        </w:rPr>
        <w:t xml:space="preserve"> traditioner</w:t>
      </w:r>
      <w:r w:rsidR="0085107D" w:rsidRPr="00CD136B">
        <w:rPr>
          <w:rFonts w:cstheme="minorHAnsi"/>
        </w:rPr>
        <w:t>.</w:t>
      </w:r>
    </w:p>
    <w:p w14:paraId="54FF31AB" w14:textId="6FE3E002" w:rsidR="004A2F96" w:rsidRPr="00CD136B" w:rsidRDefault="00930E14" w:rsidP="002A4E62">
      <w:pPr>
        <w:rPr>
          <w:rFonts w:cstheme="minorHAnsi"/>
        </w:rPr>
      </w:pPr>
      <w:r w:rsidRPr="00CD136B">
        <w:rPr>
          <w:rFonts w:cstheme="minorHAnsi"/>
        </w:rPr>
        <w:t>I</w:t>
      </w:r>
      <w:r w:rsidR="008B73AB" w:rsidRPr="00CD136B">
        <w:rPr>
          <w:rFonts w:cstheme="minorHAnsi"/>
        </w:rPr>
        <w:t xml:space="preserve"> </w:t>
      </w:r>
      <w:r w:rsidR="00EC7562" w:rsidRPr="00CD136B">
        <w:rPr>
          <w:rFonts w:cstheme="minorHAnsi"/>
        </w:rPr>
        <w:t xml:space="preserve">den digitale tid vi lever i, </w:t>
      </w:r>
      <w:r w:rsidR="00820D2A" w:rsidRPr="00CD136B">
        <w:rPr>
          <w:rFonts w:cstheme="minorHAnsi"/>
        </w:rPr>
        <w:t>hvor</w:t>
      </w:r>
      <w:r w:rsidR="00EC7562" w:rsidRPr="00CD136B">
        <w:rPr>
          <w:rFonts w:cstheme="minorHAnsi"/>
        </w:rPr>
        <w:t xml:space="preserve"> vores verden </w:t>
      </w:r>
      <w:r w:rsidR="00577068" w:rsidRPr="00CD136B">
        <w:rPr>
          <w:rFonts w:cstheme="minorHAnsi"/>
        </w:rPr>
        <w:t>ofte</w:t>
      </w:r>
      <w:r w:rsidR="00820D2A" w:rsidRPr="00CD136B">
        <w:rPr>
          <w:rFonts w:cstheme="minorHAnsi"/>
        </w:rPr>
        <w:t xml:space="preserve"> er</w:t>
      </w:r>
      <w:r w:rsidR="00577068" w:rsidRPr="00CD136B">
        <w:rPr>
          <w:rFonts w:cstheme="minorHAnsi"/>
        </w:rPr>
        <w:t xml:space="preserve"> forbundet gennem skærme og virtuelle oplevelser</w:t>
      </w:r>
      <w:r w:rsidR="004C0EDD" w:rsidRPr="00CD136B">
        <w:rPr>
          <w:rFonts w:cstheme="minorHAnsi"/>
        </w:rPr>
        <w:t xml:space="preserve">, </w:t>
      </w:r>
      <w:r w:rsidR="00170461" w:rsidRPr="00CD136B">
        <w:rPr>
          <w:rFonts w:cstheme="minorHAnsi"/>
        </w:rPr>
        <w:t xml:space="preserve">rejser et spørgsmål sig: </w:t>
      </w:r>
      <w:r w:rsidR="006D6E30" w:rsidRPr="00CD136B">
        <w:rPr>
          <w:rFonts w:cstheme="minorHAnsi"/>
        </w:rPr>
        <w:t>Hvorda</w:t>
      </w:r>
      <w:r w:rsidR="001B2D70" w:rsidRPr="00CD136B">
        <w:rPr>
          <w:rFonts w:cstheme="minorHAnsi"/>
        </w:rPr>
        <w:t>n kan man skabe en di</w:t>
      </w:r>
      <w:r w:rsidR="0076740A" w:rsidRPr="00CD136B">
        <w:rPr>
          <w:rFonts w:cstheme="minorHAnsi"/>
        </w:rPr>
        <w:t>g</w:t>
      </w:r>
      <w:r w:rsidR="006E1D40" w:rsidRPr="00CD136B">
        <w:rPr>
          <w:rFonts w:cstheme="minorHAnsi"/>
        </w:rPr>
        <w:t xml:space="preserve">ital og interaktiv </w:t>
      </w:r>
      <w:r w:rsidR="0038186F" w:rsidRPr="00CD136B">
        <w:rPr>
          <w:rFonts w:cstheme="minorHAnsi"/>
        </w:rPr>
        <w:t>fortælling</w:t>
      </w:r>
      <w:r w:rsidR="00F41733" w:rsidRPr="00CD136B">
        <w:rPr>
          <w:rFonts w:cstheme="minorHAnsi"/>
        </w:rPr>
        <w:t>, som e</w:t>
      </w:r>
      <w:r w:rsidR="00414A95" w:rsidRPr="00CD136B">
        <w:rPr>
          <w:rFonts w:cstheme="minorHAnsi"/>
        </w:rPr>
        <w:t>r så dragende</w:t>
      </w:r>
      <w:r w:rsidR="007747C0" w:rsidRPr="00CD136B">
        <w:rPr>
          <w:rFonts w:cstheme="minorHAnsi"/>
        </w:rPr>
        <w:t>, at den</w:t>
      </w:r>
      <w:r w:rsidR="00CC3B1E" w:rsidRPr="00CD136B">
        <w:rPr>
          <w:rFonts w:cstheme="minorHAnsi"/>
        </w:rPr>
        <w:t xml:space="preserve"> </w:t>
      </w:r>
      <w:r w:rsidR="00267E0F" w:rsidRPr="00CD136B">
        <w:rPr>
          <w:rFonts w:cstheme="minorHAnsi"/>
        </w:rPr>
        <w:t>guider brugeren ud til den fysiske udstilling?</w:t>
      </w:r>
    </w:p>
    <w:p w14:paraId="20BB0717" w14:textId="1F14F302" w:rsidR="00FD29A9" w:rsidRPr="00CD136B" w:rsidRDefault="00FD29A9" w:rsidP="002A4E62">
      <w:pPr>
        <w:rPr>
          <w:rFonts w:cstheme="minorHAnsi"/>
        </w:rPr>
      </w:pPr>
      <w:r w:rsidRPr="00CD136B">
        <w:rPr>
          <w:rFonts w:cstheme="minorHAnsi"/>
        </w:rPr>
        <w:t>Dette pr</w:t>
      </w:r>
      <w:r w:rsidR="0026550E" w:rsidRPr="00CD136B">
        <w:rPr>
          <w:rFonts w:cstheme="minorHAnsi"/>
        </w:rPr>
        <w:t>ojekt udspringer</w:t>
      </w:r>
      <w:r w:rsidR="00F33A34" w:rsidRPr="00CD136B">
        <w:rPr>
          <w:rFonts w:cstheme="minorHAnsi"/>
        </w:rPr>
        <w:t xml:space="preserve"> </w:t>
      </w:r>
      <w:r w:rsidR="00A04E67" w:rsidRPr="00CD136B">
        <w:rPr>
          <w:rFonts w:cstheme="minorHAnsi"/>
        </w:rPr>
        <w:t>af e</w:t>
      </w:r>
      <w:r w:rsidR="002A226E" w:rsidRPr="00CD136B">
        <w:rPr>
          <w:rFonts w:cstheme="minorHAnsi"/>
        </w:rPr>
        <w:t xml:space="preserve">t ønske om at </w:t>
      </w:r>
      <w:r w:rsidR="004B34F0" w:rsidRPr="00CD136B">
        <w:rPr>
          <w:rFonts w:cstheme="minorHAnsi"/>
        </w:rPr>
        <w:t>for</w:t>
      </w:r>
      <w:r w:rsidR="0026167D" w:rsidRPr="00CD136B">
        <w:rPr>
          <w:rFonts w:cstheme="minorHAnsi"/>
        </w:rPr>
        <w:t>ene</w:t>
      </w:r>
      <w:r w:rsidR="001413AF" w:rsidRPr="00CD136B">
        <w:rPr>
          <w:rFonts w:cstheme="minorHAnsi"/>
        </w:rPr>
        <w:t xml:space="preserve"> e</w:t>
      </w:r>
      <w:r w:rsidR="00AA06C1" w:rsidRPr="00CD136B">
        <w:rPr>
          <w:rFonts w:cstheme="minorHAnsi"/>
        </w:rPr>
        <w:t>n digital oplevelse og</w:t>
      </w:r>
      <w:r w:rsidR="0026167D" w:rsidRPr="00CD136B">
        <w:rPr>
          <w:rFonts w:cstheme="minorHAnsi"/>
        </w:rPr>
        <w:t xml:space="preserve"> d</w:t>
      </w:r>
      <w:r w:rsidR="001413AF" w:rsidRPr="00CD136B">
        <w:rPr>
          <w:rFonts w:cstheme="minorHAnsi"/>
        </w:rPr>
        <w:t xml:space="preserve">en fysiske udstilling </w:t>
      </w:r>
      <w:r w:rsidR="00AA06C1" w:rsidRPr="00CD136B">
        <w:rPr>
          <w:rFonts w:cstheme="minorHAnsi"/>
        </w:rPr>
        <w:t>ved at ska</w:t>
      </w:r>
      <w:r w:rsidR="0041415F" w:rsidRPr="00CD136B">
        <w:rPr>
          <w:rFonts w:cstheme="minorHAnsi"/>
        </w:rPr>
        <w:t xml:space="preserve">be en fortælling </w:t>
      </w:r>
      <w:r w:rsidR="001F35A6" w:rsidRPr="00CD136B">
        <w:rPr>
          <w:rFonts w:cstheme="minorHAnsi"/>
        </w:rPr>
        <w:t>som præsentere</w:t>
      </w:r>
      <w:r w:rsidR="0018309C" w:rsidRPr="00CD136B">
        <w:rPr>
          <w:rFonts w:cstheme="minorHAnsi"/>
        </w:rPr>
        <w:t>r</w:t>
      </w:r>
      <w:r w:rsidR="001F35A6" w:rsidRPr="00CD136B">
        <w:rPr>
          <w:rFonts w:cstheme="minorHAnsi"/>
        </w:rPr>
        <w:t xml:space="preserve"> den rige Egyptiske </w:t>
      </w:r>
      <w:r w:rsidR="00A75D60" w:rsidRPr="00CD136B">
        <w:rPr>
          <w:rFonts w:cstheme="minorHAnsi"/>
        </w:rPr>
        <w:t>kulturarv</w:t>
      </w:r>
      <w:r w:rsidR="00221525" w:rsidRPr="00CD136B">
        <w:rPr>
          <w:rFonts w:cstheme="minorHAnsi"/>
        </w:rPr>
        <w:t xml:space="preserve"> </w:t>
      </w:r>
      <w:r w:rsidR="004752D3" w:rsidRPr="00CD136B">
        <w:rPr>
          <w:rFonts w:cstheme="minorHAnsi"/>
        </w:rPr>
        <w:t>på re</w:t>
      </w:r>
      <w:r w:rsidR="002875D6" w:rsidRPr="00CD136B">
        <w:rPr>
          <w:rFonts w:cstheme="minorHAnsi"/>
        </w:rPr>
        <w:t>spektabel vis og samtidig</w:t>
      </w:r>
      <w:r w:rsidR="00865113" w:rsidRPr="00CD136B">
        <w:rPr>
          <w:rFonts w:cstheme="minorHAnsi"/>
        </w:rPr>
        <w:t xml:space="preserve"> </w:t>
      </w:r>
      <w:r w:rsidR="002D710E" w:rsidRPr="00CD136B">
        <w:rPr>
          <w:rFonts w:cstheme="minorHAnsi"/>
        </w:rPr>
        <w:t>fungere</w:t>
      </w:r>
      <w:r w:rsidR="00B16922" w:rsidRPr="00CD136B">
        <w:rPr>
          <w:rFonts w:cstheme="minorHAnsi"/>
        </w:rPr>
        <w:t>r som et redskab til at</w:t>
      </w:r>
      <w:r w:rsidR="002875D6" w:rsidRPr="00CD136B">
        <w:rPr>
          <w:rFonts w:cstheme="minorHAnsi"/>
        </w:rPr>
        <w:t xml:space="preserve"> </w:t>
      </w:r>
      <w:r w:rsidR="00CE3FAC" w:rsidRPr="00CD136B">
        <w:rPr>
          <w:rFonts w:cstheme="minorHAnsi"/>
        </w:rPr>
        <w:t>tilskynde</w:t>
      </w:r>
      <w:r w:rsidR="00B16922" w:rsidRPr="00CD136B">
        <w:rPr>
          <w:rFonts w:cstheme="minorHAnsi"/>
        </w:rPr>
        <w:t xml:space="preserve"> </w:t>
      </w:r>
      <w:r w:rsidR="00C43CB7" w:rsidRPr="00CD136B">
        <w:rPr>
          <w:rFonts w:cstheme="minorHAnsi"/>
        </w:rPr>
        <w:t>den digitale bruger til at opleve</w:t>
      </w:r>
      <w:r w:rsidR="00063C97" w:rsidRPr="00CD136B">
        <w:rPr>
          <w:rFonts w:cstheme="minorHAnsi"/>
        </w:rPr>
        <w:t xml:space="preserve"> udstillingen på</w:t>
      </w:r>
      <w:r w:rsidR="00C43CB7" w:rsidRPr="00CD136B">
        <w:rPr>
          <w:rFonts w:cstheme="minorHAnsi"/>
        </w:rPr>
        <w:t xml:space="preserve"> </w:t>
      </w:r>
      <w:r w:rsidR="00DD75AE" w:rsidRPr="00CD136B">
        <w:rPr>
          <w:rFonts w:cstheme="minorHAnsi"/>
        </w:rPr>
        <w:t>Moesgaard Museum</w:t>
      </w:r>
      <w:r w:rsidR="00063C97" w:rsidRPr="00CD136B">
        <w:rPr>
          <w:rFonts w:cstheme="minorHAnsi"/>
        </w:rPr>
        <w:t>.</w:t>
      </w:r>
      <w:r w:rsidR="00DD75AE" w:rsidRPr="00CD136B">
        <w:rPr>
          <w:rFonts w:cstheme="minorHAnsi"/>
        </w:rPr>
        <w:t xml:space="preserve"> </w:t>
      </w:r>
    </w:p>
    <w:p w14:paraId="0E077C86" w14:textId="7EA97E88" w:rsidR="0020586A" w:rsidRPr="00CD136B" w:rsidRDefault="00163A35" w:rsidP="002A4E62">
      <w:pPr>
        <w:rPr>
          <w:rFonts w:cstheme="minorHAnsi"/>
        </w:rPr>
      </w:pPr>
      <w:r w:rsidRPr="00CD136B">
        <w:rPr>
          <w:rFonts w:cstheme="minorHAnsi"/>
        </w:rPr>
        <w:t xml:space="preserve">Gennem </w:t>
      </w:r>
      <w:proofErr w:type="spellStart"/>
      <w:r w:rsidRPr="00CD136B">
        <w:rPr>
          <w:rFonts w:cstheme="minorHAnsi"/>
        </w:rPr>
        <w:t>multimediale</w:t>
      </w:r>
      <w:proofErr w:type="spellEnd"/>
      <w:r w:rsidRPr="00CD136B">
        <w:rPr>
          <w:rFonts w:cstheme="minorHAnsi"/>
        </w:rPr>
        <w:t xml:space="preserve"> </w:t>
      </w:r>
      <w:r w:rsidR="004A3344" w:rsidRPr="00CD136B">
        <w:rPr>
          <w:rFonts w:cstheme="minorHAnsi"/>
        </w:rPr>
        <w:t>redskaber som video, billede, tekst og lyd</w:t>
      </w:r>
      <w:r w:rsidR="006738ED" w:rsidRPr="00CD136B">
        <w:rPr>
          <w:rFonts w:cstheme="minorHAnsi"/>
        </w:rPr>
        <w:t xml:space="preserve"> st</w:t>
      </w:r>
      <w:r w:rsidR="00323940" w:rsidRPr="00CD136B">
        <w:rPr>
          <w:rFonts w:cstheme="minorHAnsi"/>
        </w:rPr>
        <w:t xml:space="preserve">ræber dette projekt efter at ”nudge” </w:t>
      </w:r>
      <w:r w:rsidR="004C6DCA" w:rsidRPr="00CD136B">
        <w:rPr>
          <w:rFonts w:cstheme="minorHAnsi"/>
        </w:rPr>
        <w:t xml:space="preserve">digitale brugere til at træde ind i en fysisk verden af </w:t>
      </w:r>
      <w:r w:rsidR="009D740A" w:rsidRPr="00CD136B">
        <w:rPr>
          <w:rFonts w:cstheme="minorHAnsi"/>
        </w:rPr>
        <w:t>historier, skikke og vidunderlige artefakter.</w:t>
      </w:r>
    </w:p>
    <w:p w14:paraId="7DC39C3D" w14:textId="633AD41E" w:rsidR="005026C7" w:rsidRPr="00CD136B" w:rsidRDefault="005026C7" w:rsidP="00C96DE9">
      <w:pPr>
        <w:pStyle w:val="Heading2"/>
        <w:rPr>
          <w:rFonts w:asciiTheme="minorHAnsi" w:hAnsiTheme="minorHAnsi" w:cstheme="minorBidi"/>
          <w:sz w:val="22"/>
          <w:szCs w:val="22"/>
        </w:rPr>
      </w:pPr>
      <w:bookmarkStart w:id="36" w:name="_Toc1505287821"/>
      <w:bookmarkStart w:id="37" w:name="_Toc152240459"/>
      <w:bookmarkStart w:id="38" w:name="_Toc152241286"/>
      <w:bookmarkStart w:id="39" w:name="_Toc152241366"/>
      <w:r w:rsidRPr="3C879724">
        <w:rPr>
          <w:rFonts w:asciiTheme="minorHAnsi" w:hAnsiTheme="minorHAnsi" w:cstheme="minorBidi"/>
          <w:sz w:val="22"/>
          <w:szCs w:val="22"/>
        </w:rPr>
        <w:t>Problemformulering:</w:t>
      </w:r>
      <w:bookmarkEnd w:id="36"/>
      <w:bookmarkEnd w:id="37"/>
      <w:bookmarkEnd w:id="38"/>
      <w:bookmarkEnd w:id="39"/>
    </w:p>
    <w:p w14:paraId="094547F7" w14:textId="733AC6E3" w:rsidR="008A6FD8" w:rsidRPr="00CD136B" w:rsidRDefault="008A6FD8" w:rsidP="00DD5C85">
      <w:pPr>
        <w:pStyle w:val="ListParagraph"/>
        <w:numPr>
          <w:ilvl w:val="0"/>
          <w:numId w:val="8"/>
        </w:numPr>
        <w:rPr>
          <w:rFonts w:cstheme="minorHAnsi"/>
        </w:rPr>
      </w:pPr>
      <w:r w:rsidRPr="00CD136B">
        <w:rPr>
          <w:rFonts w:cstheme="minorHAnsi"/>
        </w:rPr>
        <w:t>Hvilke brugere besøger Moesgaard</w:t>
      </w:r>
      <w:r w:rsidR="00227C69" w:rsidRPr="00CD136B">
        <w:rPr>
          <w:rFonts w:cstheme="minorHAnsi"/>
        </w:rPr>
        <w:t xml:space="preserve"> Museum</w:t>
      </w:r>
      <w:r w:rsidRPr="00CD136B">
        <w:rPr>
          <w:rFonts w:cstheme="minorHAnsi"/>
        </w:rPr>
        <w:t xml:space="preserve">s </w:t>
      </w:r>
      <w:r w:rsidR="05474B25" w:rsidRPr="00CD136B">
        <w:rPr>
          <w:rFonts w:cstheme="minorHAnsi"/>
        </w:rPr>
        <w:t>website</w:t>
      </w:r>
      <w:r w:rsidR="00227C69" w:rsidRPr="00CD136B">
        <w:rPr>
          <w:rFonts w:cstheme="minorHAnsi"/>
        </w:rPr>
        <w:t>,</w:t>
      </w:r>
      <w:r w:rsidR="05474B25" w:rsidRPr="00CD136B">
        <w:rPr>
          <w:rFonts w:cstheme="minorHAnsi"/>
        </w:rPr>
        <w:t xml:space="preserve"> og</w:t>
      </w:r>
      <w:r w:rsidR="00D76331" w:rsidRPr="00CD136B">
        <w:rPr>
          <w:rFonts w:cstheme="minorHAnsi"/>
        </w:rPr>
        <w:t xml:space="preserve"> </w:t>
      </w:r>
      <w:r w:rsidR="1307BDD6" w:rsidRPr="00CD136B">
        <w:rPr>
          <w:rFonts w:cstheme="minorHAnsi"/>
        </w:rPr>
        <w:t>er der en sammenhæng mellem den digitale bruger og de besøgende gæster</w:t>
      </w:r>
      <w:r w:rsidR="000C33BF" w:rsidRPr="00CD136B">
        <w:rPr>
          <w:rFonts w:cstheme="minorHAnsi"/>
        </w:rPr>
        <w:t>?</w:t>
      </w:r>
    </w:p>
    <w:p w14:paraId="3B83EDF0" w14:textId="5FBCB045" w:rsidR="007F36A0" w:rsidRPr="00CD136B" w:rsidRDefault="007F36A0" w:rsidP="00DD5C85">
      <w:pPr>
        <w:pStyle w:val="ListParagraph"/>
        <w:numPr>
          <w:ilvl w:val="0"/>
          <w:numId w:val="8"/>
        </w:numPr>
        <w:rPr>
          <w:rFonts w:cstheme="minorHAnsi"/>
        </w:rPr>
      </w:pPr>
      <w:r w:rsidRPr="00CD136B">
        <w:rPr>
          <w:rFonts w:cstheme="minorHAnsi"/>
        </w:rPr>
        <w:t xml:space="preserve">Hvordan kan man bruge grafiske virkemidler </w:t>
      </w:r>
      <w:r w:rsidR="4DB24BDD" w:rsidRPr="00CD136B">
        <w:rPr>
          <w:rFonts w:cstheme="minorHAnsi"/>
        </w:rPr>
        <w:t>i en digital prototype til</w:t>
      </w:r>
      <w:r w:rsidRPr="00CD136B">
        <w:rPr>
          <w:rFonts w:cstheme="minorHAnsi"/>
        </w:rPr>
        <w:t xml:space="preserve"> at </w:t>
      </w:r>
      <w:r w:rsidR="0658FAD7" w:rsidRPr="00CD136B">
        <w:rPr>
          <w:rFonts w:cstheme="minorHAnsi"/>
        </w:rPr>
        <w:t xml:space="preserve">stimulere </w:t>
      </w:r>
      <w:r w:rsidR="6F71DFCF" w:rsidRPr="00CD136B">
        <w:rPr>
          <w:rFonts w:cstheme="minorHAnsi"/>
        </w:rPr>
        <w:t>den</w:t>
      </w:r>
      <w:r w:rsidR="0658FAD7" w:rsidRPr="00CD136B">
        <w:rPr>
          <w:rFonts w:cstheme="minorHAnsi"/>
        </w:rPr>
        <w:t xml:space="preserve"> digitale </w:t>
      </w:r>
      <w:r w:rsidR="6F71DFCF" w:rsidRPr="00CD136B">
        <w:rPr>
          <w:rFonts w:cstheme="minorHAnsi"/>
        </w:rPr>
        <w:t>bruger</w:t>
      </w:r>
      <w:r w:rsidR="79EF6197" w:rsidRPr="00CD136B">
        <w:rPr>
          <w:rFonts w:cstheme="minorHAnsi"/>
        </w:rPr>
        <w:t>?</w:t>
      </w:r>
      <w:r w:rsidR="6D98A063" w:rsidRPr="00CD136B">
        <w:rPr>
          <w:rFonts w:cstheme="minorHAnsi"/>
        </w:rPr>
        <w:t xml:space="preserve"> </w:t>
      </w:r>
    </w:p>
    <w:p w14:paraId="3C374025" w14:textId="2FA620A0" w:rsidR="009D740A" w:rsidRPr="00CD136B" w:rsidRDefault="007F36A0" w:rsidP="002A4E62">
      <w:pPr>
        <w:pStyle w:val="ListParagraph"/>
        <w:numPr>
          <w:ilvl w:val="0"/>
          <w:numId w:val="8"/>
        </w:numPr>
        <w:rPr>
          <w:rFonts w:cstheme="minorHAnsi"/>
        </w:rPr>
      </w:pPr>
      <w:r w:rsidRPr="00CD136B">
        <w:rPr>
          <w:rFonts w:cstheme="minorHAnsi"/>
        </w:rPr>
        <w:t xml:space="preserve">Hvordan kan man skabe en </w:t>
      </w:r>
      <w:r w:rsidR="2CE11E09" w:rsidRPr="00CD136B">
        <w:rPr>
          <w:rFonts w:cstheme="minorHAnsi"/>
        </w:rPr>
        <w:t xml:space="preserve">digital </w:t>
      </w:r>
      <w:r w:rsidRPr="00CD136B">
        <w:rPr>
          <w:rFonts w:cstheme="minorHAnsi"/>
        </w:rPr>
        <w:t>prototype, som formår at engagere brugeren?</w:t>
      </w:r>
      <w:commentRangeEnd w:id="35"/>
      <w:r w:rsidR="006351AC" w:rsidRPr="00CD136B">
        <w:rPr>
          <w:rStyle w:val="CommentReference"/>
          <w:rFonts w:cstheme="minorHAnsi"/>
          <w:sz w:val="22"/>
          <w:szCs w:val="22"/>
        </w:rPr>
        <w:commentReference w:id="35"/>
      </w:r>
    </w:p>
    <w:p w14:paraId="612A304B" w14:textId="77777777" w:rsidR="00D37D12" w:rsidRDefault="00D37D12" w:rsidP="002A4E62">
      <w:pPr>
        <w:sectPr w:rsidR="00D37D12" w:rsidSect="00D37D12">
          <w:type w:val="continuous"/>
          <w:pgSz w:w="11906" w:h="16838"/>
          <w:pgMar w:top="1701" w:right="1134" w:bottom="1701" w:left="1134" w:header="708" w:footer="708" w:gutter="0"/>
          <w:pgNumType w:start="0"/>
          <w:cols w:num="2" w:space="708"/>
          <w:titlePg/>
          <w:docGrid w:linePitch="360"/>
        </w:sectPr>
      </w:pPr>
    </w:p>
    <w:p w14:paraId="6453DA77" w14:textId="77777777" w:rsidR="0020586A" w:rsidRPr="002A4E62" w:rsidRDefault="0020586A" w:rsidP="002A4E62"/>
    <w:p w14:paraId="27E439FF" w14:textId="0D172CDA" w:rsidR="00884494" w:rsidRDefault="009A77DA" w:rsidP="00B248F7">
      <w:pPr>
        <w:rPr>
          <w:rFonts w:ascii="Lato" w:hAnsi="Lato"/>
          <w:color w:val="2D3B45"/>
          <w:shd w:val="clear" w:color="auto" w:fill="FFFFFF"/>
        </w:rPr>
      </w:pPr>
      <w:r>
        <w:rPr>
          <w:rFonts w:ascii="Lato" w:hAnsi="Lato"/>
          <w:color w:val="2D3B45"/>
          <w:shd w:val="clear" w:color="auto" w:fill="FFFFFF"/>
        </w:rPr>
        <w:br w:type="page"/>
      </w:r>
    </w:p>
    <w:p w14:paraId="56BD73BD" w14:textId="601EE224" w:rsidR="00EA5ECC" w:rsidRPr="00BA609F" w:rsidRDefault="00D865BE" w:rsidP="00D865BE">
      <w:pPr>
        <w:pStyle w:val="Heading1"/>
        <w:rPr>
          <w:lang w:val="en-US"/>
        </w:rPr>
      </w:pPr>
      <w:bookmarkStart w:id="40" w:name="_Toc1949885602"/>
      <w:bookmarkStart w:id="41" w:name="_Toc152240460"/>
      <w:bookmarkStart w:id="42" w:name="_Toc152241287"/>
      <w:bookmarkStart w:id="43" w:name="_Toc152241367"/>
      <w:proofErr w:type="spellStart"/>
      <w:r w:rsidRPr="00BA609F">
        <w:rPr>
          <w:lang w:val="en-US"/>
        </w:rPr>
        <w:t>Metodeafsnit</w:t>
      </w:r>
      <w:bookmarkEnd w:id="42"/>
      <w:bookmarkEnd w:id="43"/>
      <w:proofErr w:type="spellEnd"/>
      <w:r w:rsidR="00EA5ECC" w:rsidRPr="00BA609F">
        <w:rPr>
          <w:lang w:val="en-US"/>
        </w:rPr>
        <w:br w:type="page"/>
      </w:r>
    </w:p>
    <w:p w14:paraId="4165E9C3" w14:textId="77777777" w:rsidR="009A77DA" w:rsidRPr="00BA609F" w:rsidRDefault="009A77DA" w:rsidP="009A77DA">
      <w:pPr>
        <w:pStyle w:val="Heading1"/>
        <w:rPr>
          <w:lang w:val="en-US"/>
        </w:rPr>
      </w:pPr>
      <w:bookmarkStart w:id="44" w:name="_Toc152241288"/>
      <w:bookmarkStart w:id="45" w:name="_Toc152241368"/>
      <w:r w:rsidRPr="00BA609F">
        <w:rPr>
          <w:lang w:val="en-US"/>
        </w:rPr>
        <w:t>Research</w:t>
      </w:r>
      <w:bookmarkEnd w:id="40"/>
      <w:bookmarkEnd w:id="41"/>
      <w:bookmarkEnd w:id="44"/>
      <w:bookmarkEnd w:id="45"/>
    </w:p>
    <w:p w14:paraId="06C8B85C" w14:textId="198ACC3F" w:rsidR="00C14C11" w:rsidRPr="00BA609F" w:rsidRDefault="00C14C11" w:rsidP="00C14C11">
      <w:pPr>
        <w:rPr>
          <w:sz w:val="18"/>
          <w:szCs w:val="18"/>
          <w:lang w:val="en-US"/>
        </w:rPr>
      </w:pPr>
      <w:r w:rsidRPr="00BA609F">
        <w:rPr>
          <w:sz w:val="18"/>
          <w:szCs w:val="18"/>
          <w:lang w:val="en-US"/>
        </w:rPr>
        <w:t xml:space="preserve">- </w:t>
      </w:r>
      <w:proofErr w:type="spellStart"/>
      <w:r w:rsidRPr="00BA609F">
        <w:rPr>
          <w:sz w:val="18"/>
          <w:szCs w:val="18"/>
          <w:lang w:val="en-US"/>
        </w:rPr>
        <w:t>af</w:t>
      </w:r>
      <w:proofErr w:type="spellEnd"/>
      <w:r w:rsidRPr="00BA609F">
        <w:rPr>
          <w:sz w:val="18"/>
          <w:szCs w:val="18"/>
          <w:lang w:val="en-US"/>
        </w:rPr>
        <w:t xml:space="preserve"> Charlotte Xenia Nørgaard </w:t>
      </w:r>
    </w:p>
    <w:p w14:paraId="02D50D24" w14:textId="7B0DCD41" w:rsidR="0008083F" w:rsidRPr="001252EA" w:rsidRDefault="001252EA" w:rsidP="0008083F">
      <w:r>
        <w:t>I udarbejdelse</w:t>
      </w:r>
      <w:r w:rsidR="00055E28">
        <w:t>n</w:t>
      </w:r>
      <w:r>
        <w:t xml:space="preserve"> af målgruppen og dennes behov, er der i researchfasen arbejdet med både desk- og fieldresearch i form af artikler, statistikker, test og interviews. Disse metoder er brugt for at skabe indsigt og overblik og uddybes yderligere nedenfor.</w:t>
      </w:r>
    </w:p>
    <w:p w14:paraId="00FD82E1" w14:textId="6C433B41" w:rsidR="0002705B" w:rsidRPr="005133A2" w:rsidRDefault="009A77DA" w:rsidP="00C8221B">
      <w:pPr>
        <w:pStyle w:val="Heading2"/>
      </w:pPr>
      <w:bookmarkStart w:id="46" w:name="_Toc1931017483"/>
      <w:bookmarkStart w:id="47" w:name="_Toc152240461"/>
      <w:bookmarkStart w:id="48" w:name="_Toc152241289"/>
      <w:bookmarkStart w:id="49" w:name="_Toc152241369"/>
      <w:r w:rsidRPr="005133A2">
        <w:t>Desk</w:t>
      </w:r>
      <w:bookmarkEnd w:id="46"/>
      <w:bookmarkEnd w:id="47"/>
      <w:bookmarkEnd w:id="48"/>
      <w:bookmarkEnd w:id="49"/>
    </w:p>
    <w:p w14:paraId="78082AF4" w14:textId="08741FF1" w:rsidR="00554A33" w:rsidRPr="00554A33" w:rsidRDefault="00FE6F74" w:rsidP="00554A33">
      <w:r>
        <w:rPr>
          <w:sz w:val="18"/>
          <w:szCs w:val="18"/>
        </w:rPr>
        <w:t>- af</w:t>
      </w:r>
      <w:r w:rsidR="00554A33" w:rsidRPr="00C14C11">
        <w:rPr>
          <w:sz w:val="18"/>
          <w:szCs w:val="18"/>
        </w:rPr>
        <w:t xml:space="preserve"> Julie Lykke Kaihøj Sloth Nielsen</w:t>
      </w:r>
    </w:p>
    <w:p w14:paraId="0C57D848" w14:textId="75ED587F" w:rsidR="00CA4C26" w:rsidRDefault="00D93671" w:rsidP="00B81D5F">
      <w:pPr>
        <w:keepNext/>
      </w:pPr>
      <w:r>
        <w:t xml:space="preserve">Moesgaard Museum har ofte haft mange </w:t>
      </w:r>
      <w:r w:rsidR="00C8221B">
        <w:t>særudstillinger</w:t>
      </w:r>
      <w:r w:rsidR="00A06E33">
        <w:t>,</w:t>
      </w:r>
      <w:r w:rsidR="00B81D5F">
        <w:t xml:space="preserve"> og i en årsrapport fra 2022 har de samlet op på deres udstillinger og besøgende</w:t>
      </w:r>
      <w:r w:rsidR="00CA4C26">
        <w:t>,</w:t>
      </w:r>
      <w:r w:rsidR="00B81D5F">
        <w:t xml:space="preserve"> se </w:t>
      </w:r>
      <w:r w:rsidR="00F55355">
        <w:fldChar w:fldCharType="begin"/>
      </w:r>
      <w:r w:rsidR="00F55355">
        <w:instrText xml:space="preserve"> REF _Ref151972126 \h </w:instrText>
      </w:r>
      <w:r w:rsidR="00F55355">
        <w:fldChar w:fldCharType="separate"/>
      </w:r>
      <w:r w:rsidR="00F55355">
        <w:t xml:space="preserve">Figur </w:t>
      </w:r>
      <w:r w:rsidR="00F55355">
        <w:rPr>
          <w:noProof/>
        </w:rPr>
        <w:t>1</w:t>
      </w:r>
      <w:r w:rsidR="00F55355">
        <w:fldChar w:fldCharType="end"/>
      </w:r>
      <w:r w:rsidR="00F55355">
        <w:t>.</w:t>
      </w:r>
      <w:r w:rsidR="0012107F">
        <w:t xml:space="preserve"> I 2022 havde de om</w:t>
      </w:r>
      <w:r w:rsidR="00C41625">
        <w:t xml:space="preserve">trent </w:t>
      </w:r>
      <w:r w:rsidR="00914A9B">
        <w:t xml:space="preserve">400.000 besøgende, hvor </w:t>
      </w:r>
      <w:r w:rsidR="009313B9">
        <w:t>Moesgaards</w:t>
      </w:r>
      <w:r w:rsidR="0019521F">
        <w:t xml:space="preserve"> direktør </w:t>
      </w:r>
      <w:r w:rsidR="00F86F35">
        <w:t xml:space="preserve">Mads </w:t>
      </w:r>
      <w:r w:rsidR="00BF6635">
        <w:t>Kä</w:t>
      </w:r>
      <w:r w:rsidR="004917F9">
        <w:t>h</w:t>
      </w:r>
      <w:r w:rsidR="00BF6635">
        <w:t>ler</w:t>
      </w:r>
      <w:r w:rsidR="004917F9">
        <w:t xml:space="preserve"> </w:t>
      </w:r>
      <w:r w:rsidR="004703ED">
        <w:t xml:space="preserve">Holst har udtalt sig om at de forventer ca. </w:t>
      </w:r>
      <w:r w:rsidR="00E40B45">
        <w:t>250</w:t>
      </w:r>
      <w:r w:rsidR="00DA173F">
        <w:t>.</w:t>
      </w:r>
      <w:r w:rsidR="00E40B45">
        <w:t xml:space="preserve">000 besøgende kun til </w:t>
      </w:r>
      <w:r w:rsidR="00FA145B">
        <w:t>denne særudstilling</w:t>
      </w:r>
      <w:commentRangeStart w:id="50"/>
      <w:r w:rsidR="00FA145B">
        <w:fldChar w:fldCharType="begin"/>
      </w:r>
      <w:r w:rsidR="008C1F38">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rsidR="00FA145B">
        <w:fldChar w:fldCharType="separate"/>
      </w:r>
      <w:r w:rsidR="00FA145B" w:rsidRPr="00FA145B">
        <w:rPr>
          <w:rFonts w:ascii="Calibri" w:hAnsi="Calibri" w:cs="Calibri"/>
        </w:rPr>
        <w:t>(Bryld, 2023)</w:t>
      </w:r>
      <w:r w:rsidR="00FA145B">
        <w:fldChar w:fldCharType="end"/>
      </w:r>
      <w:commentRangeEnd w:id="50"/>
      <w:r w:rsidR="00D37D12">
        <w:rPr>
          <w:rStyle w:val="CommentReference"/>
        </w:rPr>
        <w:commentReference w:id="50"/>
      </w:r>
      <w:r w:rsidR="00CA4C26">
        <w:t>.</w:t>
      </w:r>
    </w:p>
    <w:p w14:paraId="3DB20D40" w14:textId="14FB6B80" w:rsidR="00B81D5F" w:rsidRDefault="0002705B" w:rsidP="00B81D5F">
      <w:pPr>
        <w:keepNext/>
      </w:pPr>
      <w:commentRangeStart w:id="51"/>
      <w:r w:rsidRPr="0002705B">
        <w:rPr>
          <w:noProof/>
        </w:rPr>
        <w:drawing>
          <wp:inline distT="0" distB="0" distL="0" distR="0" wp14:anchorId="54EAB9F8" wp14:editId="7D0CBBEC">
            <wp:extent cx="6120130" cy="1893570"/>
            <wp:effectExtent l="0" t="0" r="0" b="0"/>
            <wp:docPr id="715074012" name="Billede 71507401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4012" name="Billede 1" descr="Et billede, der indeholder tekst, skærmbillede, Font/skrifttype, nummer/tal&#10;&#10;Automatisk genereret beskrivelse"/>
                    <pic:cNvPicPr/>
                  </pic:nvPicPr>
                  <pic:blipFill>
                    <a:blip r:embed="rId18"/>
                    <a:stretch>
                      <a:fillRect/>
                    </a:stretch>
                  </pic:blipFill>
                  <pic:spPr>
                    <a:xfrm>
                      <a:off x="0" y="0"/>
                      <a:ext cx="6120130" cy="1893570"/>
                    </a:xfrm>
                    <a:prstGeom prst="rect">
                      <a:avLst/>
                    </a:prstGeom>
                  </pic:spPr>
                </pic:pic>
              </a:graphicData>
            </a:graphic>
          </wp:inline>
        </w:drawing>
      </w:r>
      <w:commentRangeEnd w:id="51"/>
      <w:r w:rsidR="00AA6192">
        <w:rPr>
          <w:rStyle w:val="CommentReference"/>
        </w:rPr>
        <w:commentReference w:id="51"/>
      </w:r>
    </w:p>
    <w:p w14:paraId="6ED8574C" w14:textId="0E0F7CA1" w:rsidR="00C66987" w:rsidRPr="00C66987" w:rsidRDefault="00B81D5F" w:rsidP="00162FE5">
      <w:pPr>
        <w:pStyle w:val="Caption"/>
      </w:pPr>
      <w:bookmarkStart w:id="52" w:name="_Ref151972126"/>
      <w:bookmarkStart w:id="53" w:name="_Ref151972092"/>
      <w:r>
        <w:t xml:space="preserve">Figur </w:t>
      </w:r>
      <w:r>
        <w:fldChar w:fldCharType="begin"/>
      </w:r>
      <w:r>
        <w:instrText xml:space="preserve"> SEQ Figur \* ARABIC </w:instrText>
      </w:r>
      <w:r>
        <w:fldChar w:fldCharType="separate"/>
      </w:r>
      <w:r>
        <w:rPr>
          <w:noProof/>
        </w:rPr>
        <w:t>1</w:t>
      </w:r>
      <w:r>
        <w:fldChar w:fldCharType="end"/>
      </w:r>
      <w:bookmarkEnd w:id="52"/>
      <w:r>
        <w:t xml:space="preserve"> Nøgletal for Moesgaard Museum, kilde:</w:t>
      </w:r>
      <w:r w:rsidR="00A7362A">
        <w:fldChar w:fldCharType="begin"/>
      </w:r>
      <w:r w:rsidR="008C1F38">
        <w:instrText xml:space="preserve"> ADDIN ZOTERO_ITEM CSL_CITATION {"citationID":"S2cHAkKT","properties":{"formattedCitation":"(Moesgaard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rsidR="00A7362A">
        <w:fldChar w:fldCharType="separate"/>
      </w:r>
      <w:r w:rsidR="00A7362A" w:rsidRPr="00A7362A">
        <w:rPr>
          <w:rFonts w:ascii="Calibri" w:hAnsi="Calibri" w:cs="Calibri"/>
        </w:rPr>
        <w:t>(Moesgaard Museum, 2023)</w:t>
      </w:r>
      <w:r w:rsidR="00A7362A">
        <w:fldChar w:fldCharType="end"/>
      </w:r>
      <w:bookmarkEnd w:id="53"/>
      <w:r w:rsidR="00A7362A" w:rsidRPr="005400DC">
        <w:t xml:space="preserve"> </w:t>
      </w:r>
    </w:p>
    <w:p w14:paraId="552376CE" w14:textId="17FB8D3C" w:rsidR="00F25AD3" w:rsidRPr="00530420" w:rsidRDefault="008D4613" w:rsidP="005400DC">
      <w:r>
        <w:t xml:space="preserve">Kulturministeriet </w:t>
      </w:r>
      <w:r w:rsidR="000E1E23">
        <w:t xml:space="preserve">har </w:t>
      </w:r>
      <w:r>
        <w:t xml:space="preserve">lavet en </w:t>
      </w:r>
      <w:r w:rsidR="002373EF">
        <w:t>bruger</w:t>
      </w:r>
      <w:r>
        <w:t xml:space="preserve">undersøgelse </w:t>
      </w:r>
      <w:r w:rsidR="003C2D4F">
        <w:t xml:space="preserve">over befolkningen som </w:t>
      </w:r>
      <w:r w:rsidR="006D3C11">
        <w:t>tager på museer.</w:t>
      </w:r>
      <w:r w:rsidR="00D55C75">
        <w:t xml:space="preserve"> Heri indgår data omkring brugernes demografiske, geografiske og </w:t>
      </w:r>
      <w:r w:rsidR="00A72D09">
        <w:t>psy</w:t>
      </w:r>
      <w:r w:rsidR="0070027D">
        <w:t xml:space="preserve">kografiske </w:t>
      </w:r>
      <w:r w:rsidR="000C779D">
        <w:t>variabler</w:t>
      </w:r>
      <w:r w:rsidR="003D1D0D">
        <w:t xml:space="preserve"> </w:t>
      </w:r>
      <w:r w:rsidR="008529EA">
        <w:fldChar w:fldCharType="begin"/>
      </w:r>
      <w:r w:rsidR="008C1F38">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sidR="008529EA">
        <w:fldChar w:fldCharType="separate"/>
      </w:r>
      <w:r w:rsidR="000F0E96" w:rsidRPr="000F0E96">
        <w:rPr>
          <w:rFonts w:ascii="Calibri" w:hAnsi="Calibri" w:cs="Calibri"/>
        </w:rPr>
        <w:t>(Weber, 2022)</w:t>
      </w:r>
      <w:r w:rsidR="008529EA">
        <w:fldChar w:fldCharType="end"/>
      </w:r>
      <w:r w:rsidR="000C779D">
        <w:t xml:space="preserve">. </w:t>
      </w:r>
      <w:r w:rsidR="008E3921">
        <w:t>Da Moes</w:t>
      </w:r>
      <w:r w:rsidR="00530420">
        <w:t xml:space="preserve">gaard anses for et kulturhistorisk </w:t>
      </w:r>
      <w:r w:rsidR="0033716A">
        <w:t>museum</w:t>
      </w:r>
      <w:r w:rsidR="00F25AD3">
        <w:t xml:space="preserve"> </w:t>
      </w:r>
      <w:r w:rsidR="00F25AD3">
        <w:fldChar w:fldCharType="begin"/>
      </w:r>
      <w:r w:rsidR="008C1F38">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F25AD3">
        <w:fldChar w:fldCharType="separate"/>
      </w:r>
      <w:r w:rsidR="00D83B66" w:rsidRPr="00D83B66">
        <w:rPr>
          <w:rFonts w:ascii="Calibri" w:hAnsi="Calibri" w:cs="Calibri"/>
        </w:rPr>
        <w:t>(Danmarks Statistik, 2022)</w:t>
      </w:r>
      <w:r w:rsidR="00F25AD3">
        <w:fldChar w:fldCharType="end"/>
      </w:r>
      <w:r w:rsidR="008529EA">
        <w:t>, ville der holdes fokus på det i Kulturministeriets undersøgelse.</w:t>
      </w:r>
      <w:r w:rsidR="001B4171">
        <w:t xml:space="preserve"> </w:t>
      </w:r>
      <w:r w:rsidR="001B4171" w:rsidRPr="001B4171">
        <w:rPr>
          <w:color w:val="FF0000"/>
        </w:rPr>
        <w:t>Se figur ?? for tallene</w:t>
      </w:r>
      <w:r w:rsidR="001B4171">
        <w:t xml:space="preserve">.  </w:t>
      </w:r>
      <w:r w:rsidR="00E337D3">
        <w:t xml:space="preserve">Kvinderne er dem der kommer flest af på museerne og flest i alderen 30-49 år. Der er flest der tager på museer i Region Midtjylland og har en videregående </w:t>
      </w:r>
      <w:commentRangeStart w:id="54"/>
      <w:r w:rsidR="00E337D3">
        <w:t>uddannelse</w:t>
      </w:r>
      <w:commentRangeEnd w:id="54"/>
      <w:r w:rsidR="00D37D12">
        <w:rPr>
          <w:rStyle w:val="CommentReference"/>
        </w:rPr>
        <w:commentReference w:id="54"/>
      </w:r>
      <w:r w:rsidR="00E337D3">
        <w:t>.</w:t>
      </w:r>
    </w:p>
    <w:p w14:paraId="34A7E438" w14:textId="1CD7DF62" w:rsidR="00A6352E" w:rsidRDefault="00BA0D6C" w:rsidP="005400DC">
      <w:r w:rsidRPr="00BA0D6C">
        <w:rPr>
          <w:noProof/>
        </w:rPr>
        <w:drawing>
          <wp:inline distT="0" distB="0" distL="0" distR="0" wp14:anchorId="20A170C2" wp14:editId="1134030C">
            <wp:extent cx="6120130" cy="4339590"/>
            <wp:effectExtent l="0" t="0" r="0" b="3810"/>
            <wp:docPr id="902753390" name="Billede 902753390" descr="Et billede, der indeholder tekst, skærmbillede, nummer/tal, Parall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3390" name="Billede 1" descr="Et billede, der indeholder tekst, skærmbillede, nummer/tal, Parallel&#10;&#10;Automatisk genereret beskrivelse"/>
                    <pic:cNvPicPr/>
                  </pic:nvPicPr>
                  <pic:blipFill>
                    <a:blip r:embed="rId19"/>
                    <a:stretch>
                      <a:fillRect/>
                    </a:stretch>
                  </pic:blipFill>
                  <pic:spPr>
                    <a:xfrm>
                      <a:off x="0" y="0"/>
                      <a:ext cx="6120130" cy="4339590"/>
                    </a:xfrm>
                    <a:prstGeom prst="rect">
                      <a:avLst/>
                    </a:prstGeom>
                  </pic:spPr>
                </pic:pic>
              </a:graphicData>
            </a:graphic>
          </wp:inline>
        </w:drawing>
      </w:r>
    </w:p>
    <w:p w14:paraId="17EA55AC" w14:textId="77777777" w:rsidR="0092592C" w:rsidRDefault="0092592C" w:rsidP="005400DC"/>
    <w:p w14:paraId="27E12FFD" w14:textId="4FF988F2" w:rsidR="00E337D3" w:rsidRDefault="001A6528" w:rsidP="005400DC">
      <w:pPr>
        <w:rPr>
          <w:color w:val="FF0000"/>
        </w:rPr>
      </w:pPr>
      <w:r>
        <w:t xml:space="preserve">Langt største delen af </w:t>
      </w:r>
      <w:r w:rsidR="00D22C96">
        <w:t xml:space="preserve">de </w:t>
      </w:r>
      <w:r w:rsidR="003378E1">
        <w:t>museumsbesøgene</w:t>
      </w:r>
      <w:r>
        <w:t xml:space="preserve"> </w:t>
      </w:r>
      <w:r w:rsidR="00245497">
        <w:t>er første gang besøgere</w:t>
      </w:r>
      <w:r w:rsidR="0065464B">
        <w:t xml:space="preserve"> eller har været der inden for de sidste tre måneder</w:t>
      </w:r>
      <w:r w:rsidR="009A7DC1">
        <w:t xml:space="preserve"> </w:t>
      </w:r>
      <w:r w:rsidR="009A7DC1" w:rsidRPr="009A7DC1">
        <w:rPr>
          <w:color w:val="FF0000"/>
        </w:rPr>
        <w:t xml:space="preserve">se </w:t>
      </w:r>
      <w:proofErr w:type="gramStart"/>
      <w:r w:rsidR="009A7DC1" w:rsidRPr="009A7DC1">
        <w:rPr>
          <w:color w:val="FF0000"/>
        </w:rPr>
        <w:t>figur ?</w:t>
      </w:r>
      <w:proofErr w:type="gramEnd"/>
      <w:r w:rsidR="009A7DC1" w:rsidRPr="009A7DC1">
        <w:rPr>
          <w:color w:val="FF0000"/>
        </w:rPr>
        <w:t>?</w:t>
      </w:r>
      <w:r w:rsidR="0065464B">
        <w:t xml:space="preserve">. </w:t>
      </w:r>
      <w:r w:rsidR="00F529A9">
        <w:t>På baggrund af dette</w:t>
      </w:r>
      <w:r w:rsidR="00D07454">
        <w:t xml:space="preserve">, drages </w:t>
      </w:r>
      <w:r w:rsidR="001A73F8">
        <w:t xml:space="preserve">der </w:t>
      </w:r>
      <w:r w:rsidR="008B55EE">
        <w:t>konklusion at</w:t>
      </w:r>
      <w:r w:rsidR="009A0FFF">
        <w:t xml:space="preserve"> der </w:t>
      </w:r>
      <w:r w:rsidR="009A7DC1">
        <w:t xml:space="preserve">højst </w:t>
      </w:r>
      <w:r w:rsidR="00BE574F">
        <w:t>sandsynligt</w:t>
      </w:r>
      <w:r w:rsidR="009A7DC1">
        <w:t xml:space="preserve"> </w:t>
      </w:r>
      <w:r w:rsidR="008108BC">
        <w:t xml:space="preserve">er </w:t>
      </w:r>
      <w:r w:rsidR="009A7DC1">
        <w:t xml:space="preserve">tale om besøgere med årskort </w:t>
      </w:r>
      <w:r w:rsidR="002431E6">
        <w:t>til museerne</w:t>
      </w:r>
      <w:r w:rsidR="00BE574F">
        <w:t xml:space="preserve">. Derudover på </w:t>
      </w:r>
      <w:r w:rsidR="00BE574F" w:rsidRPr="00BE574F">
        <w:rPr>
          <w:color w:val="FF0000"/>
        </w:rPr>
        <w:t>figur ??</w:t>
      </w:r>
      <w:r w:rsidR="00BE574F">
        <w:rPr>
          <w:color w:val="FF0000"/>
        </w:rPr>
        <w:t xml:space="preserve"> </w:t>
      </w:r>
      <w:r w:rsidR="00852C78" w:rsidRPr="00383EBE">
        <w:t>ses at halvdelen af gæsterne kommer med en partner,</w:t>
      </w:r>
      <w:r w:rsidR="00591DED">
        <w:t xml:space="preserve"> og dernæst enten venner eller børn.</w:t>
      </w:r>
      <w:r w:rsidR="00581C99">
        <w:t xml:space="preserve"> Besøgerne har også </w:t>
      </w:r>
      <w:r w:rsidR="001C6D91">
        <w:t>svaret at d</w:t>
      </w:r>
      <w:r w:rsidR="009B7441">
        <w:t>e</w:t>
      </w:r>
      <w:r w:rsidR="002D119D">
        <w:t xml:space="preserve"> </w:t>
      </w:r>
      <w:r w:rsidR="008A0288">
        <w:t xml:space="preserve">er der for at få en god oplevelse med dem de har med, og </w:t>
      </w:r>
      <w:r w:rsidR="00251C3C">
        <w:t>d</w:t>
      </w:r>
      <w:r w:rsidR="00302F21">
        <w:t>e er der for at lære noget nyt</w:t>
      </w:r>
      <w:r w:rsidR="00251C3C">
        <w:t xml:space="preserve">, se </w:t>
      </w:r>
      <w:proofErr w:type="gramStart"/>
      <w:r w:rsidR="00251C3C" w:rsidRPr="00251C3C">
        <w:rPr>
          <w:color w:val="FF0000"/>
        </w:rPr>
        <w:t>figur ??</w:t>
      </w:r>
      <w:proofErr w:type="gramEnd"/>
      <w:r w:rsidR="00251C3C">
        <w:rPr>
          <w:color w:val="FF0000"/>
        </w:rPr>
        <w:t xml:space="preserve"> </w:t>
      </w:r>
      <w:commentRangeStart w:id="55"/>
      <w:commentRangeStart w:id="56"/>
      <w:commentRangeStart w:id="57"/>
      <w:r w:rsidR="00D77124">
        <w:rPr>
          <w:color w:val="FF0000"/>
        </w:rPr>
        <w:fldChar w:fldCharType="begin"/>
      </w:r>
      <w:r w:rsidR="008C1F38">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sidR="00D77124">
        <w:rPr>
          <w:color w:val="FF0000"/>
        </w:rPr>
        <w:fldChar w:fldCharType="separate"/>
      </w:r>
      <w:r w:rsidR="00D77124" w:rsidRPr="00D77124">
        <w:rPr>
          <w:rFonts w:ascii="Calibri" w:hAnsi="Calibri" w:cs="Calibri"/>
        </w:rPr>
        <w:t>(Weber, 2022)</w:t>
      </w:r>
      <w:r w:rsidR="00D77124">
        <w:rPr>
          <w:color w:val="FF0000"/>
        </w:rPr>
        <w:fldChar w:fldCharType="end"/>
      </w:r>
      <w:commentRangeEnd w:id="55"/>
      <w:r w:rsidR="00D37D12">
        <w:rPr>
          <w:rStyle w:val="CommentReference"/>
        </w:rPr>
        <w:commentReference w:id="55"/>
      </w:r>
      <w:commentRangeEnd w:id="56"/>
      <w:r w:rsidR="00D37D12">
        <w:rPr>
          <w:rStyle w:val="CommentReference"/>
        </w:rPr>
        <w:commentReference w:id="56"/>
      </w:r>
      <w:commentRangeEnd w:id="57"/>
      <w:r w:rsidR="00D37D12">
        <w:rPr>
          <w:rStyle w:val="CommentReference"/>
        </w:rPr>
        <w:commentReference w:id="57"/>
      </w:r>
      <w:r w:rsidR="00F92DAE">
        <w:rPr>
          <w:color w:val="FF0000"/>
        </w:rPr>
        <w:t>.</w:t>
      </w:r>
    </w:p>
    <w:p w14:paraId="6335D43D" w14:textId="77777777" w:rsidR="00F92DAE" w:rsidRDefault="00F92DAE" w:rsidP="005400DC">
      <w:pPr>
        <w:rPr>
          <w:color w:val="FF0000"/>
        </w:rPr>
      </w:pPr>
    </w:p>
    <w:p w14:paraId="04BC2938" w14:textId="77777777" w:rsidR="00F92DAE" w:rsidRDefault="00F92DAE" w:rsidP="005400DC">
      <w:pPr>
        <w:rPr>
          <w:color w:val="FF0000"/>
        </w:rPr>
      </w:pPr>
    </w:p>
    <w:p w14:paraId="4BF33974" w14:textId="77777777" w:rsidR="00F92DAE" w:rsidRPr="00251C3C" w:rsidRDefault="00F92DAE" w:rsidP="005400DC"/>
    <w:p w14:paraId="4341165E" w14:textId="39557535" w:rsidR="00CA7C84" w:rsidRDefault="00CA7C84" w:rsidP="005400DC">
      <w:r w:rsidRPr="00CA7C84">
        <w:rPr>
          <w:noProof/>
        </w:rPr>
        <w:drawing>
          <wp:inline distT="0" distB="0" distL="0" distR="0" wp14:anchorId="1E7E4A4C" wp14:editId="05FCC563">
            <wp:extent cx="6120130" cy="4073525"/>
            <wp:effectExtent l="0" t="0" r="0" b="3175"/>
            <wp:docPr id="1140927000" name="Billede 1140927000"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000" name="Billede 1" descr="Et billede, der indeholder tekst, skærmbillede, diagram, Font/skrifttype&#10;&#10;Automatisk genereret beskrivelse"/>
                    <pic:cNvPicPr/>
                  </pic:nvPicPr>
                  <pic:blipFill>
                    <a:blip r:embed="rId20"/>
                    <a:stretch>
                      <a:fillRect/>
                    </a:stretch>
                  </pic:blipFill>
                  <pic:spPr>
                    <a:xfrm>
                      <a:off x="0" y="0"/>
                      <a:ext cx="6120130" cy="4073525"/>
                    </a:xfrm>
                    <a:prstGeom prst="rect">
                      <a:avLst/>
                    </a:prstGeom>
                  </pic:spPr>
                </pic:pic>
              </a:graphicData>
            </a:graphic>
          </wp:inline>
        </w:drawing>
      </w:r>
    </w:p>
    <w:p w14:paraId="1908E982" w14:textId="4808CCA7" w:rsidR="00B77627" w:rsidRDefault="00B77627" w:rsidP="005400DC">
      <w:r w:rsidRPr="00B77627">
        <w:rPr>
          <w:noProof/>
        </w:rPr>
        <w:drawing>
          <wp:inline distT="0" distB="0" distL="0" distR="0" wp14:anchorId="14A00859" wp14:editId="6E0EAF21">
            <wp:extent cx="6120130" cy="4452620"/>
            <wp:effectExtent l="0" t="0" r="0" b="5080"/>
            <wp:docPr id="1166972483" name="Billede 1166972483"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2483" name="Billede 1" descr="Et billede, der indeholder tekst, skærmbillede, Font/skrifttype&#10;&#10;Automatisk genereret beskrivelse"/>
                    <pic:cNvPicPr/>
                  </pic:nvPicPr>
                  <pic:blipFill>
                    <a:blip r:embed="rId21"/>
                    <a:stretch>
                      <a:fillRect/>
                    </a:stretch>
                  </pic:blipFill>
                  <pic:spPr>
                    <a:xfrm>
                      <a:off x="0" y="0"/>
                      <a:ext cx="6120130" cy="4452620"/>
                    </a:xfrm>
                    <a:prstGeom prst="rect">
                      <a:avLst/>
                    </a:prstGeom>
                  </pic:spPr>
                </pic:pic>
              </a:graphicData>
            </a:graphic>
          </wp:inline>
        </w:drawing>
      </w:r>
    </w:p>
    <w:p w14:paraId="5B6225E7" w14:textId="4E1C835F" w:rsidR="00F158A5" w:rsidRPr="0047408A" w:rsidRDefault="00F158A5" w:rsidP="005400DC">
      <w:r w:rsidRPr="00F158A5">
        <w:rPr>
          <w:noProof/>
        </w:rPr>
        <w:drawing>
          <wp:inline distT="0" distB="0" distL="0" distR="0" wp14:anchorId="166B0BC1" wp14:editId="19696A81">
            <wp:extent cx="6120130" cy="3842385"/>
            <wp:effectExtent l="0" t="0" r="0" b="5715"/>
            <wp:docPr id="1937170690" name="Billede 1937170690"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70690" name="Billede 1" descr="Et billede, der indeholder tekst, skærmbillede, diagram, Font/skrifttype&#10;&#10;Automatisk genereret beskrivelse"/>
                    <pic:cNvPicPr/>
                  </pic:nvPicPr>
                  <pic:blipFill>
                    <a:blip r:embed="rId22"/>
                    <a:stretch>
                      <a:fillRect/>
                    </a:stretch>
                  </pic:blipFill>
                  <pic:spPr>
                    <a:xfrm>
                      <a:off x="0" y="0"/>
                      <a:ext cx="6120130" cy="3842385"/>
                    </a:xfrm>
                    <a:prstGeom prst="rect">
                      <a:avLst/>
                    </a:prstGeom>
                  </pic:spPr>
                </pic:pic>
              </a:graphicData>
            </a:graphic>
          </wp:inline>
        </w:drawing>
      </w:r>
      <w:r w:rsidR="00E3335C" w:rsidRPr="00E3335C">
        <w:rPr>
          <w:noProof/>
        </w:rPr>
        <w:t xml:space="preserve"> </w:t>
      </w:r>
    </w:p>
    <w:p w14:paraId="58BB4354" w14:textId="77777777" w:rsidR="003F45FA" w:rsidRPr="00CA55CB" w:rsidRDefault="009A77DA" w:rsidP="003F45FA">
      <w:pPr>
        <w:pStyle w:val="Heading2"/>
      </w:pPr>
      <w:bookmarkStart w:id="58" w:name="_Toc1578749784"/>
      <w:bookmarkStart w:id="59" w:name="_Toc152240462"/>
      <w:bookmarkStart w:id="60" w:name="_Toc152241290"/>
      <w:bookmarkStart w:id="61" w:name="_Toc152241370"/>
      <w:r w:rsidRPr="00CA55CB">
        <w:t>Field</w:t>
      </w:r>
      <w:bookmarkEnd w:id="58"/>
      <w:bookmarkEnd w:id="59"/>
      <w:bookmarkEnd w:id="60"/>
      <w:bookmarkEnd w:id="61"/>
    </w:p>
    <w:p w14:paraId="38882365" w14:textId="77777777" w:rsidR="00537923" w:rsidRPr="00FE6F74" w:rsidRDefault="00537923" w:rsidP="00537923">
      <w:pPr>
        <w:rPr>
          <w:sz w:val="18"/>
          <w:szCs w:val="18"/>
        </w:rPr>
      </w:pPr>
      <w:r w:rsidRPr="00C14C11">
        <w:rPr>
          <w:sz w:val="18"/>
          <w:szCs w:val="18"/>
        </w:rPr>
        <w:t xml:space="preserve">- af Charlotte Xenia Nørgaard </w:t>
      </w:r>
    </w:p>
    <w:p w14:paraId="6045A9FF" w14:textId="77777777" w:rsidR="002E51E2" w:rsidRDefault="002E51E2" w:rsidP="00256BD4">
      <w:pPr>
        <w:sectPr w:rsidR="002E51E2" w:rsidSect="002E2CDF">
          <w:type w:val="continuous"/>
          <w:pgSz w:w="11906" w:h="16838"/>
          <w:pgMar w:top="1701" w:right="1134" w:bottom="1701" w:left="1134" w:header="708" w:footer="708" w:gutter="0"/>
          <w:pgNumType w:start="0"/>
          <w:cols w:space="708"/>
          <w:titlePg/>
          <w:docGrid w:linePitch="360"/>
        </w:sectPr>
      </w:pPr>
    </w:p>
    <w:p w14:paraId="4B02D7D7" w14:textId="77777777" w:rsidR="00256BD4" w:rsidRPr="00CD136B" w:rsidRDefault="00256BD4" w:rsidP="00256BD4">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471F2BE5" w14:textId="77777777" w:rsidR="00256BD4" w:rsidRPr="00CD136B" w:rsidRDefault="00256BD4" w:rsidP="00256BD4">
      <w:r w:rsidRPr="00CD136B">
        <w:t>Fra udstillingens begyndelse bliver den besøgende taget i hånden og bliver gennem både digitale og analoge fortællinger taget med på en rejse gennem det gamle Egyptens myter og ritualer.</w:t>
      </w:r>
    </w:p>
    <w:p w14:paraId="11E3D366" w14:textId="77777777" w:rsidR="00256BD4" w:rsidRPr="00CD136B" w:rsidRDefault="00256BD4" w:rsidP="00256BD4">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6C31B669" w14:textId="6CA20E55" w:rsidR="00256BD4" w:rsidRPr="00CD136B" w:rsidRDefault="00256BD4" w:rsidP="00256BD4">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rsidR="00E91515">
        <w:t xml:space="preserve">ude i </w:t>
      </w:r>
      <w:r w:rsidRPr="00CD136B">
        <w:t>Universet. Musikken og lydene er desuden lidt dybere og understøtter ideen om en besværet færd, som byder på alt fra mødet med Osiris til mødet med forskellige mytiske væsner.</w:t>
      </w:r>
    </w:p>
    <w:p w14:paraId="4A2FC97D" w14:textId="77777777" w:rsidR="00256BD4" w:rsidRPr="00CD136B" w:rsidRDefault="00256BD4" w:rsidP="00256BD4">
      <w:r w:rsidRPr="00CD136B">
        <w:t>Gravkammeret, som er udstillingens tredje del, er fremstillet i varme, rolige farver, som virker indbydende og omfavnende. Der er desuden rig mulighed for at fordybe sig i (de originale?) illustrationer på væggene som fortæller historier om den afdødes liv og efterliv.</w:t>
      </w:r>
    </w:p>
    <w:p w14:paraId="26519741" w14:textId="77777777" w:rsidR="00256BD4" w:rsidRPr="00CD136B" w:rsidRDefault="00256BD4" w:rsidP="00256BD4">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23246019" w14:textId="497686C6" w:rsidR="00256BD4" w:rsidRPr="00CD136B" w:rsidRDefault="00256BD4" w:rsidP="00256BD4">
      <w:r w:rsidRPr="00CD136B">
        <w:t xml:space="preserve">Som helhed er det tydeligt, at Moesgaard Museum har lagt et stort arbejde i, til forskel fra andre </w:t>
      </w:r>
      <w:commentRangeStart w:id="62"/>
      <w:r w:rsidRPr="00CD136B">
        <w:t>museer</w:t>
      </w:r>
      <w:commentRangeEnd w:id="62"/>
      <w:r w:rsidRPr="00CD136B">
        <w:rPr>
          <w:rStyle w:val="CommentReference"/>
          <w:sz w:val="22"/>
          <w:szCs w:val="22"/>
        </w:rPr>
        <w:commentReference w:id="62"/>
      </w:r>
      <w:r w:rsidRPr="00CD136B">
        <w:t xml:space="preserve">, at fokusere på fortællingen om efterlivet og ikke fortællingen om døden, og </w:t>
      </w:r>
      <w:r w:rsidR="008965F6">
        <w:t xml:space="preserve">samtidig </w:t>
      </w:r>
      <w:r w:rsidRPr="00CD136B">
        <w:t>skabe en ramme, som formidler de oldgamle historier og myter til deres gæster på respektabel vis.</w:t>
      </w:r>
    </w:p>
    <w:p w14:paraId="633B9484" w14:textId="269BECFB" w:rsidR="005133A2" w:rsidRPr="00CD136B" w:rsidRDefault="00F327A4" w:rsidP="00E04640">
      <w:pPr>
        <w:rPr>
          <w:i/>
          <w:iCs/>
        </w:rPr>
      </w:pPr>
      <w:r w:rsidRPr="00CD136B">
        <w:rPr>
          <w:i/>
          <w:iCs/>
          <w:color w:val="FF0000"/>
        </w:rPr>
        <w:t>OBS:</w:t>
      </w:r>
      <w:r w:rsidRPr="00CD136B">
        <w:rPr>
          <w:i/>
          <w:iCs/>
        </w:rPr>
        <w:t xml:space="preserve"> </w:t>
      </w:r>
      <w:r w:rsidR="005133A2" w:rsidRPr="00CD136B">
        <w:rPr>
          <w:i/>
          <w:iCs/>
        </w:rPr>
        <w:t xml:space="preserve">Der er </w:t>
      </w:r>
      <w:r w:rsidR="007E5996" w:rsidRPr="00CD136B">
        <w:rPr>
          <w:i/>
          <w:iCs/>
        </w:rPr>
        <w:t>desuden</w:t>
      </w:r>
      <w:r w:rsidR="00BA57AF">
        <w:rPr>
          <w:i/>
          <w:iCs/>
        </w:rPr>
        <w:t xml:space="preserve"> ved hjælp af en</w:t>
      </w:r>
      <w:r w:rsidR="007910A0">
        <w:rPr>
          <w:i/>
          <w:iCs/>
        </w:rPr>
        <w:t>, til for målet udarbejdet</w:t>
      </w:r>
      <w:r w:rsidR="009235CE">
        <w:rPr>
          <w:i/>
          <w:iCs/>
        </w:rPr>
        <w:t xml:space="preserve">, interviewguide, </w:t>
      </w:r>
      <w:r w:rsidR="009235CE" w:rsidRPr="00740F10">
        <w:rPr>
          <w:i/>
          <w:iCs/>
          <w:color w:val="FF0000"/>
        </w:rPr>
        <w:t xml:space="preserve">Bilag </w:t>
      </w:r>
      <w:r w:rsidR="00740F10" w:rsidRPr="00740F10">
        <w:rPr>
          <w:i/>
          <w:iCs/>
          <w:color w:val="FF0000"/>
        </w:rPr>
        <w:t>x</w:t>
      </w:r>
      <w:r w:rsidR="00740F10">
        <w:rPr>
          <w:i/>
          <w:iCs/>
          <w:color w:val="FF0000"/>
        </w:rPr>
        <w:t>.1</w:t>
      </w:r>
      <w:r w:rsidR="00740F10" w:rsidRPr="00740F10">
        <w:rPr>
          <w:i/>
          <w:iCs/>
          <w:color w:val="FF0000"/>
        </w:rPr>
        <w:t xml:space="preserve"> – Interviewguide</w:t>
      </w:r>
      <w:r w:rsidR="00740F10">
        <w:rPr>
          <w:i/>
          <w:iCs/>
        </w:rPr>
        <w:t>,</w:t>
      </w:r>
      <w:r w:rsidR="007E5996" w:rsidRPr="00CD136B">
        <w:rPr>
          <w:i/>
          <w:iCs/>
        </w:rPr>
        <w:t xml:space="preserve"> fortaget </w:t>
      </w:r>
      <w:r w:rsidR="009217A2" w:rsidRPr="00CD136B">
        <w:rPr>
          <w:i/>
          <w:iCs/>
        </w:rPr>
        <w:t>interviews</w:t>
      </w:r>
      <w:r w:rsidR="0050686C" w:rsidRPr="00CD136B">
        <w:rPr>
          <w:i/>
          <w:iCs/>
        </w:rPr>
        <w:t xml:space="preserve">, </w:t>
      </w:r>
      <w:r w:rsidR="0050686C" w:rsidRPr="00747233">
        <w:rPr>
          <w:i/>
          <w:iCs/>
          <w:color w:val="FF0000"/>
        </w:rPr>
        <w:t>Bilag</w:t>
      </w:r>
      <w:r w:rsidR="00C21D88" w:rsidRPr="00747233">
        <w:rPr>
          <w:i/>
          <w:iCs/>
          <w:color w:val="FF0000"/>
        </w:rPr>
        <w:t xml:space="preserve"> x.1-x.2 – Interview</w:t>
      </w:r>
      <w:r w:rsidR="00C21D88" w:rsidRPr="00AA7E64">
        <w:rPr>
          <w:i/>
          <w:iCs/>
        </w:rPr>
        <w:t>,</w:t>
      </w:r>
      <w:r w:rsidR="009217A2" w:rsidRPr="00AA7E64">
        <w:rPr>
          <w:i/>
          <w:iCs/>
        </w:rPr>
        <w:t xml:space="preserve"> på stedet</w:t>
      </w:r>
      <w:r w:rsidR="009217A2" w:rsidRPr="00CD136B">
        <w:rPr>
          <w:i/>
          <w:iCs/>
        </w:rPr>
        <w:t xml:space="preserve">, </w:t>
      </w:r>
      <w:r w:rsidR="00BB078A" w:rsidRPr="00CD136B">
        <w:rPr>
          <w:i/>
          <w:iCs/>
        </w:rPr>
        <w:t xml:space="preserve">samt givet adgang </w:t>
      </w:r>
      <w:r w:rsidR="0071298B" w:rsidRPr="00CD136B">
        <w:rPr>
          <w:i/>
          <w:iCs/>
        </w:rPr>
        <w:t xml:space="preserve">til en </w:t>
      </w:r>
      <w:r w:rsidR="005B4F3F" w:rsidRPr="00CD136B">
        <w:rPr>
          <w:i/>
          <w:iCs/>
        </w:rPr>
        <w:t xml:space="preserve">af museets egne </w:t>
      </w:r>
      <w:r w:rsidRPr="00CD136B">
        <w:rPr>
          <w:i/>
          <w:iCs/>
        </w:rPr>
        <w:t>brugerundersøgelser</w:t>
      </w:r>
      <w:r w:rsidR="0050686C" w:rsidRPr="00CD136B">
        <w:rPr>
          <w:i/>
          <w:iCs/>
        </w:rPr>
        <w:t>,</w:t>
      </w:r>
      <w:r w:rsidR="0050686C" w:rsidRPr="00747233">
        <w:rPr>
          <w:i/>
          <w:iCs/>
          <w:color w:val="FF0000"/>
        </w:rPr>
        <w:t xml:space="preserve"> Bilag x.</w:t>
      </w:r>
      <w:r w:rsidR="00C21D88" w:rsidRPr="00747233">
        <w:rPr>
          <w:i/>
          <w:iCs/>
          <w:color w:val="FF0000"/>
        </w:rPr>
        <w:t>1-x.x</w:t>
      </w:r>
      <w:r w:rsidR="0050686C" w:rsidRPr="00747233">
        <w:rPr>
          <w:i/>
          <w:iCs/>
          <w:color w:val="FF0000"/>
        </w:rPr>
        <w:t xml:space="preserve"> – Bruger</w:t>
      </w:r>
      <w:r w:rsidR="00C21D88" w:rsidRPr="00747233">
        <w:rPr>
          <w:i/>
          <w:iCs/>
          <w:color w:val="FF0000"/>
        </w:rPr>
        <w:t>undersøgelse</w:t>
      </w:r>
      <w:r w:rsidRPr="00CD136B">
        <w:rPr>
          <w:i/>
          <w:iCs/>
        </w:rPr>
        <w:t>, som i høj grad viser, at</w:t>
      </w:r>
      <w:r w:rsidR="00C21D88" w:rsidRPr="00CD136B">
        <w:rPr>
          <w:i/>
          <w:iCs/>
        </w:rPr>
        <w:t xml:space="preserve"> </w:t>
      </w:r>
      <w:r w:rsidR="00C17461" w:rsidRPr="00CD136B">
        <w:rPr>
          <w:i/>
          <w:iCs/>
        </w:rPr>
        <w:t>museet har valgt rigtig i deres og fremvisning af udstillingen.</w:t>
      </w:r>
      <w:r w:rsidR="00537923" w:rsidRPr="00CD136B">
        <w:rPr>
          <w:i/>
          <w:iCs/>
        </w:rPr>
        <w:t xml:space="preserve"> (mere tilføjes).</w:t>
      </w:r>
    </w:p>
    <w:p w14:paraId="225FC0C4" w14:textId="77777777" w:rsidR="003F45FA" w:rsidRPr="007D24D1" w:rsidRDefault="003F45FA" w:rsidP="003F45FA">
      <w:pPr>
        <w:pStyle w:val="Heading2"/>
      </w:pPr>
    </w:p>
    <w:p w14:paraId="605C1F1F" w14:textId="77777777" w:rsidR="007C2E2E" w:rsidRDefault="007C2E2E">
      <w:pPr>
        <w:rPr>
          <w:rFonts w:asciiTheme="majorHAnsi" w:eastAsiaTheme="majorEastAsia" w:hAnsiTheme="majorHAnsi" w:cstheme="majorBidi"/>
          <w:color w:val="2F5496" w:themeColor="accent1" w:themeShade="BF"/>
          <w:sz w:val="26"/>
          <w:szCs w:val="26"/>
        </w:rPr>
      </w:pPr>
      <w:bookmarkStart w:id="63" w:name="_Toc799759614"/>
      <w:bookmarkStart w:id="64" w:name="_Toc152240463"/>
      <w:r>
        <w:br w:type="page"/>
      </w:r>
    </w:p>
    <w:p w14:paraId="6C86DE75" w14:textId="77777777" w:rsidR="005A18A3" w:rsidRDefault="003F45FA" w:rsidP="003F45FA">
      <w:pPr>
        <w:pStyle w:val="Heading2"/>
      </w:pPr>
      <w:bookmarkStart w:id="65" w:name="_Toc152241291"/>
      <w:bookmarkStart w:id="66" w:name="_Toc152241371"/>
      <w:commentRangeStart w:id="67"/>
      <w:r w:rsidRPr="0092447A">
        <w:t>Konkurrentanalyse</w:t>
      </w:r>
      <w:commentRangeEnd w:id="67"/>
      <w:r w:rsidR="00087818">
        <w:rPr>
          <w:rStyle w:val="CommentReference"/>
        </w:rPr>
        <w:commentReference w:id="67"/>
      </w:r>
      <w:bookmarkEnd w:id="63"/>
      <w:bookmarkEnd w:id="64"/>
      <w:bookmarkEnd w:id="65"/>
      <w:bookmarkEnd w:id="66"/>
    </w:p>
    <w:p w14:paraId="6633D291" w14:textId="594EB599" w:rsidR="00FE6F74" w:rsidRPr="00FE6F74" w:rsidRDefault="00FE6F74" w:rsidP="005A18A3">
      <w:pPr>
        <w:rPr>
          <w:sz w:val="18"/>
          <w:szCs w:val="18"/>
        </w:rPr>
      </w:pPr>
      <w:r w:rsidRPr="00C14C11">
        <w:rPr>
          <w:sz w:val="18"/>
          <w:szCs w:val="18"/>
        </w:rPr>
        <w:t xml:space="preserve">- af Charlotte Xenia Nørgaard </w:t>
      </w:r>
    </w:p>
    <w:p w14:paraId="0D111DB3" w14:textId="5F14505F" w:rsidR="005A18A3" w:rsidRPr="00CD136B" w:rsidRDefault="005A18A3" w:rsidP="005A18A3">
      <w:r w:rsidRPr="00CD136B">
        <w:t xml:space="preserve">Der er i designfasen arbejdet med deskresearch for at se nærmere på andre museers websites, for at finde mulig inspiration. Der er her kigget på top ti på listen over </w:t>
      </w:r>
      <w:r w:rsidR="002F47BD">
        <w:t>”</w:t>
      </w:r>
      <w:r w:rsidRPr="00CD136B">
        <w:t>Flest besøg i udstilling</w:t>
      </w:r>
      <w:r w:rsidR="002F47BD">
        <w:t>”</w:t>
      </w:r>
      <w:r w:rsidRPr="00CD136B">
        <w:t xml:space="preserve"> fra Danmarks </w:t>
      </w:r>
      <w:commentRangeStart w:id="68"/>
      <w:r w:rsidRPr="00CD136B">
        <w:t>Statistik</w:t>
      </w:r>
      <w:commentRangeEnd w:id="68"/>
      <w:r w:rsidRPr="00CD136B">
        <w:rPr>
          <w:rStyle w:val="CommentReference"/>
          <w:sz w:val="22"/>
          <w:szCs w:val="22"/>
        </w:rPr>
        <w:commentReference w:id="68"/>
      </w:r>
      <w:r w:rsidRPr="00CD136B">
        <w:t xml:space="preserve">. </w:t>
      </w:r>
    </w:p>
    <w:p w14:paraId="7008B2DC" w14:textId="1AE6311C" w:rsidR="002039DF" w:rsidRDefault="005A18A3" w:rsidP="005A18A3">
      <w:pPr>
        <w:rPr>
          <w:i/>
          <w:iCs/>
          <w:color w:val="FF0000"/>
        </w:rPr>
      </w:pPr>
      <w:r>
        <w:t>I brugertesten</w:t>
      </w:r>
      <w:r w:rsidRPr="008C32A7">
        <w:rPr>
          <w:i/>
          <w:iCs/>
          <w:color w:val="FF0000"/>
        </w:rPr>
        <w:t xml:space="preserve">, Bilag </w:t>
      </w:r>
      <w:proofErr w:type="spellStart"/>
      <w:r w:rsidRPr="008C32A7">
        <w:rPr>
          <w:i/>
          <w:iCs/>
          <w:color w:val="FF0000"/>
        </w:rPr>
        <w:t>x.x</w:t>
      </w:r>
      <w:proofErr w:type="spellEnd"/>
      <w:r w:rsidRPr="008C32A7">
        <w:rPr>
          <w:i/>
          <w:iCs/>
          <w:color w:val="FF0000"/>
        </w:rPr>
        <w:t xml:space="preserve"> – Tænkehøjttest</w:t>
      </w:r>
      <w:r w:rsidR="00D8404F">
        <w:rPr>
          <w:i/>
          <w:iCs/>
          <w:color w:val="FF0000"/>
        </w:rPr>
        <w:t>1</w:t>
      </w:r>
      <w:r>
        <w:t>, af Moesgaard Museums nuværende website udtrykte brugerne, at essensen af museets budskab omkring udstillingen gik tabt i mængden af tekst, og der var et ønske om at erstatte dele af denne tekst med illustrationer</w:t>
      </w:r>
      <w:r w:rsidR="002039DF">
        <w:t>.</w:t>
      </w:r>
      <w:r w:rsidR="00D40C52">
        <w:t xml:space="preserve"> Denne test blev desuden brugt til at </w:t>
      </w:r>
      <w:r w:rsidR="00A4251B">
        <w:t xml:space="preserve">udvikle det første af </w:t>
      </w:r>
      <w:r w:rsidR="00A4251B" w:rsidRPr="006F42B1">
        <w:rPr>
          <w:i/>
          <w:iCs/>
          <w:color w:val="FF0000"/>
        </w:rPr>
        <w:t xml:space="preserve">x </w:t>
      </w:r>
      <w:proofErr w:type="spellStart"/>
      <w:r w:rsidR="00AA78FD" w:rsidRPr="006F42B1">
        <w:rPr>
          <w:i/>
          <w:iCs/>
          <w:color w:val="FF0000"/>
        </w:rPr>
        <w:t>exp</w:t>
      </w:r>
      <w:r w:rsidR="00BB6B3F" w:rsidRPr="006F42B1">
        <w:rPr>
          <w:i/>
          <w:iCs/>
          <w:color w:val="FF0000"/>
        </w:rPr>
        <w:t>irience</w:t>
      </w:r>
      <w:proofErr w:type="spellEnd"/>
      <w:r w:rsidR="00BB6B3F" w:rsidRPr="006F42B1">
        <w:rPr>
          <w:i/>
          <w:iCs/>
          <w:color w:val="FF0000"/>
        </w:rPr>
        <w:t xml:space="preserve"> </w:t>
      </w:r>
      <w:proofErr w:type="spellStart"/>
      <w:r w:rsidR="00BB6B3F" w:rsidRPr="006F42B1">
        <w:rPr>
          <w:i/>
          <w:iCs/>
          <w:color w:val="FF0000"/>
        </w:rPr>
        <w:t>maps</w:t>
      </w:r>
      <w:proofErr w:type="spellEnd"/>
      <w:r w:rsidR="006F42B1" w:rsidRPr="006F42B1">
        <w:rPr>
          <w:i/>
          <w:iCs/>
          <w:color w:val="FF0000"/>
        </w:rPr>
        <w:t>, se figur x</w:t>
      </w:r>
      <w:r w:rsidR="006F42B1">
        <w:rPr>
          <w:i/>
          <w:iCs/>
          <w:color w:val="FF0000"/>
        </w:rPr>
        <w:t>.</w:t>
      </w:r>
    </w:p>
    <w:p w14:paraId="181C33AC" w14:textId="7C5EFCD5" w:rsidR="00B605E2" w:rsidRPr="00470FD2" w:rsidRDefault="00B605E2" w:rsidP="005A18A3">
      <w:pPr>
        <w:rPr>
          <w:b/>
          <w:bCs/>
          <w:color w:val="FF0000"/>
        </w:rPr>
      </w:pPr>
      <w:r w:rsidRPr="00470FD2">
        <w:rPr>
          <w:b/>
          <w:bCs/>
          <w:color w:val="FF0000"/>
        </w:rPr>
        <w:t>INDSÆT E</w:t>
      </w:r>
      <w:r w:rsidR="00470FD2" w:rsidRPr="00470FD2">
        <w:rPr>
          <w:b/>
          <w:bCs/>
          <w:color w:val="FF0000"/>
        </w:rPr>
        <w:t>XPERIENCEMAP</w:t>
      </w:r>
    </w:p>
    <w:p w14:paraId="6B978CDA" w14:textId="02466F22" w:rsidR="002A1893" w:rsidRPr="002A1893" w:rsidRDefault="000614FC" w:rsidP="002A1893">
      <w:pPr>
        <w:sectPr w:rsidR="002A1893" w:rsidRPr="002A1893" w:rsidSect="002E51E2">
          <w:type w:val="continuous"/>
          <w:pgSz w:w="11906" w:h="16838"/>
          <w:pgMar w:top="1701" w:right="1134" w:bottom="1701" w:left="1134" w:header="708" w:footer="708" w:gutter="0"/>
          <w:pgNumType w:start="0"/>
          <w:cols w:num="2" w:space="708"/>
          <w:titlePg/>
          <w:docGrid w:linePitch="360"/>
        </w:sectPr>
      </w:pPr>
      <w:r w:rsidRPr="00CD136B">
        <w:t>Da der findes et stort antal museer i Danmark med forskellige fokusområder, er sammenligningen svær at lave</w:t>
      </w:r>
      <w:r>
        <w:t>, men e</w:t>
      </w:r>
      <w:r w:rsidR="002039DF">
        <w:t xml:space="preserve">fter </w:t>
      </w:r>
      <w:r w:rsidR="004210A2">
        <w:t xml:space="preserve">en gennemgang af </w:t>
      </w:r>
      <w:r w:rsidR="00EA7439">
        <w:t xml:space="preserve">andre museers websider, bliver det tydeligt, </w:t>
      </w:r>
      <w:r w:rsidR="00730D5C">
        <w:t>at</w:t>
      </w:r>
      <w:r>
        <w:t xml:space="preserve"> </w:t>
      </w:r>
      <w:r w:rsidR="00816746">
        <w:t>et stort tekstindhold</w:t>
      </w:r>
      <w:r w:rsidR="00730D5C">
        <w:t xml:space="preserve"> er et gennem</w:t>
      </w:r>
      <w:r w:rsidR="0085279C">
        <w:t xml:space="preserve">gående tema for de fleste. Det er altså ikke noget, hvor </w:t>
      </w:r>
      <w:r w:rsidR="009C0B8A">
        <w:t>Moesgaard Museum</w:t>
      </w:r>
      <w:r w:rsidR="0085279C">
        <w:t xml:space="preserve"> har e</w:t>
      </w:r>
      <w:r w:rsidR="00F264E6">
        <w:t xml:space="preserve">t akut behov for ændringer, da </w:t>
      </w:r>
      <w:r w:rsidR="004F102A">
        <w:t xml:space="preserve">de på den front er ret lige </w:t>
      </w:r>
      <w:r w:rsidR="002C33C8">
        <w:t xml:space="preserve">med andre museer. </w:t>
      </w:r>
      <w:r w:rsidR="0098228C">
        <w:t>Der forelægger dog et ønske om en opdateret og mere brugervenlig</w:t>
      </w:r>
      <w:r w:rsidR="00485731">
        <w:t xml:space="preserve"> </w:t>
      </w:r>
      <w:r w:rsidR="00FC26B9">
        <w:t>webopl</w:t>
      </w:r>
      <w:r w:rsidR="006061F4">
        <w:t xml:space="preserve">evelse, og der er lagt planer for dette i det kommende år, se </w:t>
      </w:r>
      <w:r w:rsidR="006061F4" w:rsidRPr="00747233">
        <w:rPr>
          <w:i/>
          <w:iCs/>
          <w:color w:val="FF0000"/>
        </w:rPr>
        <w:t xml:space="preserve">Bilag </w:t>
      </w:r>
      <w:r w:rsidR="007E0278" w:rsidRPr="00747233">
        <w:rPr>
          <w:i/>
          <w:iCs/>
          <w:color w:val="FF0000"/>
        </w:rPr>
        <w:t xml:space="preserve">x.1 </w:t>
      </w:r>
      <w:r w:rsidR="00747233" w:rsidRPr="00747233">
        <w:rPr>
          <w:i/>
          <w:iCs/>
          <w:color w:val="FF0000"/>
        </w:rPr>
        <w:t>–</w:t>
      </w:r>
      <w:r w:rsidR="007E0278" w:rsidRPr="00747233">
        <w:rPr>
          <w:i/>
          <w:iCs/>
          <w:color w:val="FF0000"/>
        </w:rPr>
        <w:t xml:space="preserve"> </w:t>
      </w:r>
      <w:r w:rsidR="00747233" w:rsidRPr="00747233">
        <w:rPr>
          <w:i/>
          <w:iCs/>
          <w:color w:val="FF0000"/>
        </w:rPr>
        <w:t>Kundeinterview</w:t>
      </w:r>
      <w:r w:rsidR="002F276B">
        <w:t xml:space="preserve">, og </w:t>
      </w:r>
      <w:r w:rsidR="000C6C7C">
        <w:t>Moesgaard Museum</w:t>
      </w:r>
      <w:r w:rsidR="002F276B">
        <w:t xml:space="preserve"> ser</w:t>
      </w:r>
      <w:r w:rsidR="00AD1B6C">
        <w:t xml:space="preserve"> </w:t>
      </w:r>
      <w:r w:rsidR="002F276B">
        <w:t xml:space="preserve">derfor dette projekt som en mulig inspirationskilde til </w:t>
      </w:r>
      <w:r w:rsidR="000C6C7C">
        <w:t xml:space="preserve">deres videre arbejde med en </w:t>
      </w:r>
      <w:r w:rsidR="004111B5">
        <w:t>inspirerende</w:t>
      </w:r>
      <w:r w:rsidR="006F2DBF">
        <w:t xml:space="preserve"> webside, som kan gøre online besøgende til fysisk besøgende.</w:t>
      </w:r>
    </w:p>
    <w:p w14:paraId="4BB7852E" w14:textId="372DA104" w:rsidR="003F45FA" w:rsidRPr="0092447A" w:rsidRDefault="00903164" w:rsidP="003F45FA">
      <w:pPr>
        <w:pStyle w:val="Heading2"/>
      </w:pPr>
      <w:r w:rsidRPr="0092447A">
        <w:br w:type="page"/>
      </w:r>
    </w:p>
    <w:p w14:paraId="1BD5278E" w14:textId="1C18F9D6" w:rsidR="005F7C5D" w:rsidRDefault="002C6D7D" w:rsidP="002C6D7D">
      <w:pPr>
        <w:pStyle w:val="Heading1"/>
      </w:pPr>
      <w:bookmarkStart w:id="69" w:name="_Toc15119989"/>
      <w:bookmarkStart w:id="70" w:name="_Toc152239607"/>
      <w:bookmarkStart w:id="71" w:name="_Toc152240464"/>
      <w:bookmarkStart w:id="72" w:name="_Toc152241292"/>
      <w:bookmarkStart w:id="73" w:name="_Toc152241372"/>
      <w:r>
        <w:t>V</w:t>
      </w:r>
      <w:r w:rsidR="00066226">
        <w:t xml:space="preserve">alue </w:t>
      </w:r>
      <w:r>
        <w:t>P</w:t>
      </w:r>
      <w:r w:rsidR="00066226">
        <w:t xml:space="preserve">roposition </w:t>
      </w:r>
      <w:r>
        <w:t>C</w:t>
      </w:r>
      <w:r w:rsidR="00066226">
        <w:t>anvas</w:t>
      </w:r>
      <w:bookmarkEnd w:id="69"/>
      <w:bookmarkEnd w:id="70"/>
      <w:bookmarkEnd w:id="71"/>
      <w:bookmarkEnd w:id="72"/>
      <w:bookmarkEnd w:id="73"/>
    </w:p>
    <w:p w14:paraId="5D8A2213" w14:textId="308340D3" w:rsidR="007C2E2E" w:rsidRPr="007C2E2E" w:rsidRDefault="007C2E2E" w:rsidP="007C2E2E">
      <w:pPr>
        <w:rPr>
          <w:sz w:val="18"/>
          <w:szCs w:val="18"/>
        </w:rPr>
        <w:sectPr w:rsidR="007C2E2E" w:rsidRPr="007C2E2E" w:rsidSect="002E2CDF">
          <w:type w:val="continuous"/>
          <w:pgSz w:w="11906" w:h="16838"/>
          <w:pgMar w:top="1701" w:right="1134" w:bottom="1701" w:left="1134" w:header="708" w:footer="708" w:gutter="0"/>
          <w:pgNumType w:start="0"/>
          <w:cols w:space="708"/>
          <w:titlePg/>
          <w:docGrid w:linePitch="360"/>
        </w:sectPr>
      </w:pPr>
      <w:r w:rsidRPr="007C2E2E">
        <w:rPr>
          <w:sz w:val="18"/>
          <w:szCs w:val="18"/>
        </w:rPr>
        <w:t>- af Julie Lykke Kaihøj Sloth Nielsen og Safa Dao</w:t>
      </w:r>
      <w:r w:rsidR="00ED7FD4">
        <w:rPr>
          <w:sz w:val="18"/>
          <w:szCs w:val="18"/>
        </w:rPr>
        <w:t>u</w:t>
      </w:r>
      <w:r w:rsidRPr="007C2E2E">
        <w:rPr>
          <w:sz w:val="18"/>
          <w:szCs w:val="18"/>
        </w:rPr>
        <w:t>di</w:t>
      </w:r>
    </w:p>
    <w:p w14:paraId="5070E439" w14:textId="4536BAAE" w:rsidR="00BB1408" w:rsidRDefault="009655B2" w:rsidP="001C6BFB">
      <w:pPr>
        <w:jc w:val="both"/>
      </w:pPr>
      <w:proofErr w:type="spellStart"/>
      <w:r>
        <w:t>VPC’en</w:t>
      </w:r>
      <w:proofErr w:type="spellEnd"/>
      <w:r w:rsidR="00D46126">
        <w:t xml:space="preserve"> </w:t>
      </w:r>
      <w:r w:rsidR="001C6BFB">
        <w:fldChar w:fldCharType="begin"/>
      </w:r>
      <w:r w:rsidR="001C6BFB">
        <w:instrText xml:space="preserve"> ADDIN ZOTERO_ITEM CSL_CITATION {"citationID":"VgQLL8y8","properties":{"formattedCitation":"(Skov,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1C6BFB">
        <w:fldChar w:fldCharType="separate"/>
      </w:r>
      <w:r w:rsidR="001C6BFB" w:rsidRPr="001C6BFB">
        <w:rPr>
          <w:rFonts w:ascii="Calibri" w:hAnsi="Calibri" w:cs="Calibri"/>
        </w:rPr>
        <w:t>(Skov, 2018)</w:t>
      </w:r>
      <w:r w:rsidR="001C6BFB">
        <w:fldChar w:fldCharType="end"/>
      </w:r>
      <w:r w:rsidR="00F30933">
        <w:t xml:space="preserve"> </w:t>
      </w:r>
      <w:r>
        <w:t xml:space="preserve"> er udledt fra interviews af </w:t>
      </w:r>
      <w:r w:rsidR="0099472D">
        <w:t xml:space="preserve">gæsterne, </w:t>
      </w:r>
      <w:r w:rsidR="0099472D" w:rsidRPr="00142C80">
        <w:rPr>
          <w:b/>
          <w:color w:val="FF0000"/>
        </w:rPr>
        <w:t>bilag</w:t>
      </w:r>
      <w:r w:rsidR="0099472D" w:rsidRPr="00142C80">
        <w:rPr>
          <w:color w:val="FF0000"/>
        </w:rPr>
        <w:t xml:space="preserve"> </w:t>
      </w:r>
      <w:r w:rsidR="0099472D">
        <w:t xml:space="preserve">?? og kunden, </w:t>
      </w:r>
      <w:r w:rsidR="0099472D" w:rsidRPr="00142C80">
        <w:rPr>
          <w:b/>
          <w:color w:val="FF0000"/>
        </w:rPr>
        <w:t>bilag</w:t>
      </w:r>
      <w:r w:rsidR="0099472D" w:rsidRPr="00142C80">
        <w:rPr>
          <w:color w:val="FF0000"/>
        </w:rPr>
        <w:t xml:space="preserve"> </w:t>
      </w:r>
      <w:r w:rsidR="0099472D">
        <w:t xml:space="preserve">??. </w:t>
      </w:r>
      <w:r w:rsidR="002D6414">
        <w:t xml:space="preserve">Se </w:t>
      </w:r>
      <w:r w:rsidR="002D6414" w:rsidRPr="00142C80">
        <w:rPr>
          <w:b/>
          <w:color w:val="FF0000"/>
        </w:rPr>
        <w:t>figur</w:t>
      </w:r>
      <w:r w:rsidR="002D6414" w:rsidRPr="00142C80">
        <w:rPr>
          <w:color w:val="FF0000"/>
        </w:rPr>
        <w:t xml:space="preserve"> </w:t>
      </w:r>
      <w:r w:rsidR="002D6414">
        <w:t xml:space="preserve">?? for modellen. </w:t>
      </w:r>
      <w:r w:rsidR="001D04F0">
        <w:t>Der udledes fra denne VPC</w:t>
      </w:r>
      <w:r w:rsidR="00512677">
        <w:t xml:space="preserve">, </w:t>
      </w:r>
      <w:r w:rsidR="001D04F0">
        <w:t>at projekt</w:t>
      </w:r>
      <w:r w:rsidR="00512677">
        <w:t>ets</w:t>
      </w:r>
      <w:r w:rsidR="004A7E58">
        <w:t xml:space="preserve">, </w:t>
      </w:r>
      <w:r w:rsidR="009E78ED">
        <w:t>har en enkelt restriktion, som kommer til udtryk</w:t>
      </w:r>
      <w:r w:rsidR="00061518">
        <w:t xml:space="preserve"> i </w:t>
      </w:r>
      <w:r w:rsidR="008E12A3">
        <w:t xml:space="preserve">at det </w:t>
      </w:r>
      <w:r w:rsidR="00A26A19">
        <w:t>endelige</w:t>
      </w:r>
      <w:r w:rsidR="008E12A3">
        <w:t xml:space="preserve"> produkt ikke må </w:t>
      </w:r>
      <w:r w:rsidR="008942AE">
        <w:t>afvige for meget fra</w:t>
      </w:r>
      <w:r w:rsidR="00B16C3A">
        <w:t xml:space="preserve"> </w:t>
      </w:r>
      <w:r w:rsidR="007974EB">
        <w:t>de</w:t>
      </w:r>
      <w:r w:rsidR="00C264DC">
        <w:t xml:space="preserve">n </w:t>
      </w:r>
      <w:r w:rsidR="00E77C76">
        <w:t>visuelle</w:t>
      </w:r>
      <w:r w:rsidR="00C264DC">
        <w:t xml:space="preserve"> fornemmelse </w:t>
      </w:r>
      <w:r w:rsidR="00506824">
        <w:t>som afspejles af den reelle udstilling.</w:t>
      </w:r>
      <w:r w:rsidR="002C4A96">
        <w:t xml:space="preserve"> Med andre ord</w:t>
      </w:r>
      <w:r w:rsidR="00B16C3A">
        <w:t xml:space="preserve">, </w:t>
      </w:r>
      <w:r w:rsidR="002C4A96">
        <w:t xml:space="preserve">skal </w:t>
      </w:r>
      <w:r w:rsidR="00B16C3A">
        <w:t xml:space="preserve">det digitale </w:t>
      </w:r>
      <w:r w:rsidR="002C4A96">
        <w:t>produktet</w:t>
      </w:r>
      <w:r w:rsidR="00616ACE">
        <w:t xml:space="preserve"> være tro mod </w:t>
      </w:r>
      <w:r w:rsidR="00B206D5">
        <w:t>den egyptiske udstillings</w:t>
      </w:r>
      <w:r w:rsidR="00C264DC">
        <w:t xml:space="preserve"> sanselig ind</w:t>
      </w:r>
      <w:r w:rsidR="00EC3476">
        <w:t>-/og udtryk</w:t>
      </w:r>
      <w:r w:rsidR="00B16C3A">
        <w:t xml:space="preserve">, dog </w:t>
      </w:r>
      <w:r w:rsidR="00233CB9">
        <w:t xml:space="preserve">opfordres der også til at eksperimentere med </w:t>
      </w:r>
      <w:r w:rsidR="00AD5D53">
        <w:t xml:space="preserve">en vis </w:t>
      </w:r>
      <w:r w:rsidR="00B02AD8">
        <w:t>kreativ frihed</w:t>
      </w:r>
      <w:r w:rsidR="00EC3476">
        <w:t>.</w:t>
      </w:r>
    </w:p>
    <w:p w14:paraId="14009257" w14:textId="65823D27" w:rsidR="00416CC2" w:rsidRDefault="00416CC2" w:rsidP="00BB1408">
      <w:pPr>
        <w:jc w:val="both"/>
      </w:pPr>
      <w:r>
        <w:t xml:space="preserve">Derudover udledes der også af </w:t>
      </w:r>
      <w:r w:rsidR="00EC2339">
        <w:t xml:space="preserve">modellen at </w:t>
      </w:r>
      <w:r w:rsidR="007A502A">
        <w:t xml:space="preserve">brugerne har et behov for at </w:t>
      </w:r>
      <w:r w:rsidR="00F87900">
        <w:t>tilgå informationer på en nemmere</w:t>
      </w:r>
      <w:r w:rsidR="002F3C05">
        <w:t xml:space="preserve"> og mere indbydende</w:t>
      </w:r>
      <w:r w:rsidR="00F87900">
        <w:t xml:space="preserve"> måde</w:t>
      </w:r>
      <w:r w:rsidR="006A5C8D">
        <w:t xml:space="preserve"> end hvad de</w:t>
      </w:r>
      <w:r w:rsidR="002F514E">
        <w:t xml:space="preserve">t </w:t>
      </w:r>
      <w:r w:rsidR="006A5C8D">
        <w:t>nuværende website til</w:t>
      </w:r>
      <w:r w:rsidR="002F514E">
        <w:t>byder</w:t>
      </w:r>
      <w:r w:rsidR="006A5C8D">
        <w:t>.</w:t>
      </w:r>
    </w:p>
    <w:p w14:paraId="5B58DB28" w14:textId="77777777" w:rsidR="001475D3" w:rsidRDefault="009559B9" w:rsidP="00BB1408">
      <w:pPr>
        <w:jc w:val="both"/>
      </w:pPr>
      <w:r>
        <w:t>Som noget bemærkelsesværdig og s</w:t>
      </w:r>
      <w:r w:rsidR="00BB1408">
        <w:t xml:space="preserve">om nævnt i researchdelen, </w:t>
      </w:r>
      <w:r w:rsidR="00A0091D">
        <w:t xml:space="preserve">så </w:t>
      </w:r>
      <w:r w:rsidR="00F87974">
        <w:t>gen</w:t>
      </w:r>
      <w:r w:rsidR="00B654FB">
        <w:t>optræder ønsket om ”</w:t>
      </w:r>
      <w:r w:rsidR="00B654FB">
        <w:rPr>
          <w:i/>
          <w:iCs/>
        </w:rPr>
        <w:t>at lære noget nyt”</w:t>
      </w:r>
      <w:r w:rsidR="00714829">
        <w:rPr>
          <w:i/>
          <w:iCs/>
        </w:rPr>
        <w:t xml:space="preserve"> </w:t>
      </w:r>
      <w:r w:rsidR="00F062C0">
        <w:t>og ”</w:t>
      </w:r>
      <w:r w:rsidR="00F062C0" w:rsidRPr="00F062C0">
        <w:rPr>
          <w:i/>
          <w:iCs/>
        </w:rPr>
        <w:t>kan have familie/venner med</w:t>
      </w:r>
      <w:r w:rsidR="00F062C0">
        <w:t>”</w:t>
      </w:r>
      <w:r w:rsidR="003D1590">
        <w:t>, her indunder</w:t>
      </w:r>
      <w:r w:rsidR="00054728">
        <w:t xml:space="preserve"> ”</w:t>
      </w:r>
      <w:r w:rsidR="008B3D2F">
        <w:t>Gains</w:t>
      </w:r>
      <w:r w:rsidR="00054728">
        <w:t>”</w:t>
      </w:r>
      <w:r w:rsidR="00F87974">
        <w:t xml:space="preserve">. </w:t>
      </w:r>
      <w:r w:rsidR="002A0764">
        <w:t>Disse faktorer</w:t>
      </w:r>
      <w:r w:rsidR="00D66D32">
        <w:t xml:space="preserve"> </w:t>
      </w:r>
      <w:r w:rsidR="00DE6A88">
        <w:t xml:space="preserve">er </w:t>
      </w:r>
      <w:r w:rsidR="006D261C">
        <w:t xml:space="preserve">gennemgående </w:t>
      </w:r>
      <w:r w:rsidR="00120422">
        <w:t xml:space="preserve">elementer som </w:t>
      </w:r>
      <w:r w:rsidR="001B1E00">
        <w:t xml:space="preserve">yderligere bevirker som </w:t>
      </w:r>
      <w:r w:rsidR="00DE6A88">
        <w:t>argumenter</w:t>
      </w:r>
      <w:r w:rsidR="001B1E00">
        <w:t xml:space="preserve"> til besvarelsen af det over</w:t>
      </w:r>
      <w:r w:rsidR="00AB0AED">
        <w:t xml:space="preserve">ordnede tema </w:t>
      </w:r>
      <w:r w:rsidR="00D6024F">
        <w:t>omhandlende ”</w:t>
      </w:r>
      <w:r w:rsidR="009F51B3">
        <w:t xml:space="preserve">nudging” af </w:t>
      </w:r>
      <w:r w:rsidR="00DE6A88">
        <w:t>de digitale bruger.</w:t>
      </w:r>
    </w:p>
    <w:p w14:paraId="3C73DBFF" w14:textId="644F9015" w:rsidR="00BB1408" w:rsidRPr="00714829" w:rsidRDefault="00F817EC" w:rsidP="00BB1408">
      <w:pPr>
        <w:jc w:val="both"/>
      </w:pPr>
      <w:r>
        <w:t xml:space="preserve">Desuden </w:t>
      </w:r>
      <w:r w:rsidR="00AE5375">
        <w:t xml:space="preserve">benytter vi også </w:t>
      </w:r>
      <w:proofErr w:type="spellStart"/>
      <w:r w:rsidR="00AE5375">
        <w:t>VPC’en</w:t>
      </w:r>
      <w:proofErr w:type="spellEnd"/>
      <w:r w:rsidR="00AE5375">
        <w:t xml:space="preserve"> </w:t>
      </w:r>
      <w:r w:rsidR="00F45764">
        <w:t>som</w:t>
      </w:r>
      <w:r w:rsidR="00881C84">
        <w:t xml:space="preserve"> reference</w:t>
      </w:r>
      <w:r w:rsidR="00521113">
        <w:t xml:space="preserve">, </w:t>
      </w:r>
      <w:r w:rsidR="00AE5375">
        <w:t>til hvilke elementer der ønskes</w:t>
      </w:r>
      <w:r w:rsidR="00881C84">
        <w:t xml:space="preserve"> </w:t>
      </w:r>
      <w:r w:rsidR="00527FD5">
        <w:t>i prototypen</w:t>
      </w:r>
      <w:r w:rsidR="00881C84">
        <w:t xml:space="preserve"> </w:t>
      </w:r>
      <w:r w:rsidR="007976EC">
        <w:t xml:space="preserve">f.eks. </w:t>
      </w:r>
      <w:r w:rsidR="00D829C0">
        <w:t>mang</w:t>
      </w:r>
      <w:r w:rsidR="001475D3">
        <w:t xml:space="preserve">lende praktiske informationer </w:t>
      </w:r>
      <w:r w:rsidR="00881C84">
        <w:t xml:space="preserve">og </w:t>
      </w:r>
      <w:r w:rsidR="009C2D8A">
        <w:t>hvilke elementer som pro</w:t>
      </w:r>
      <w:r w:rsidR="001021F3">
        <w:t xml:space="preserve">totypen </w:t>
      </w:r>
      <w:r w:rsidR="001021F3">
        <w:rPr>
          <w:u w:val="single"/>
        </w:rPr>
        <w:t>ik</w:t>
      </w:r>
      <w:r w:rsidR="00C85AC5" w:rsidRPr="001475D3">
        <w:rPr>
          <w:u w:val="single"/>
        </w:rPr>
        <w:t>ke</w:t>
      </w:r>
      <w:r w:rsidR="00C85AC5">
        <w:t xml:space="preserve"> skal </w:t>
      </w:r>
      <w:r w:rsidR="007976EC">
        <w:t>indeholde. F.eks. skal mange og lange tekster undgås</w:t>
      </w:r>
      <w:r w:rsidR="00527FD5">
        <w:t xml:space="preserve"> (”</w:t>
      </w:r>
      <w:commentRangeStart w:id="74"/>
      <w:r w:rsidR="00527FD5">
        <w:t>Pains</w:t>
      </w:r>
      <w:commentRangeEnd w:id="74"/>
      <w:r w:rsidR="00CC703E">
        <w:rPr>
          <w:rStyle w:val="CommentReference"/>
        </w:rPr>
        <w:commentReference w:id="74"/>
      </w:r>
      <w:r w:rsidR="00527FD5">
        <w:t>”)</w:t>
      </w:r>
      <w:r w:rsidR="007976EC">
        <w:t>.</w:t>
      </w:r>
    </w:p>
    <w:p w14:paraId="0E758761" w14:textId="66D0042B" w:rsidR="002F514E" w:rsidRDefault="002F514E" w:rsidP="0074492C">
      <w:pPr>
        <w:pStyle w:val="Heading2"/>
        <w:jc w:val="both"/>
      </w:pPr>
      <w:bookmarkStart w:id="75" w:name="_Toc665944493"/>
      <w:bookmarkStart w:id="76" w:name="_Toc152239608"/>
      <w:bookmarkStart w:id="77" w:name="_Toc152240465"/>
      <w:bookmarkStart w:id="78" w:name="_Toc152241293"/>
      <w:bookmarkStart w:id="79" w:name="_Toc152241373"/>
      <w:r>
        <w:t>Delkonklusion</w:t>
      </w:r>
      <w:bookmarkEnd w:id="75"/>
      <w:bookmarkEnd w:id="76"/>
      <w:bookmarkEnd w:id="77"/>
      <w:bookmarkEnd w:id="78"/>
      <w:bookmarkEnd w:id="79"/>
    </w:p>
    <w:p w14:paraId="676B9B40" w14:textId="262016CA" w:rsidR="002F514E" w:rsidRPr="002F514E" w:rsidRDefault="002F514E" w:rsidP="0074492C">
      <w:pPr>
        <w:jc w:val="both"/>
      </w:pPr>
      <w:r>
        <w:t>De</w:t>
      </w:r>
      <w:r w:rsidR="002B66CC">
        <w:t xml:space="preserve">r konkluderes at </w:t>
      </w:r>
      <w:r w:rsidR="008248C0">
        <w:t xml:space="preserve">kunden forventer en æstetisk ”opgradering” af den </w:t>
      </w:r>
      <w:r w:rsidR="00FE6997">
        <w:t xml:space="preserve">digitale </w:t>
      </w:r>
      <w:r w:rsidR="008248C0">
        <w:t xml:space="preserve">visuelle repræsentation af udstillingen, men </w:t>
      </w:r>
      <w:r w:rsidR="00D479AC">
        <w:t xml:space="preserve">også </w:t>
      </w:r>
      <w:r w:rsidR="008248C0">
        <w:t xml:space="preserve">at et </w:t>
      </w:r>
      <w:r w:rsidR="00A224B4">
        <w:t>sådant</w:t>
      </w:r>
      <w:r w:rsidR="008248C0">
        <w:t xml:space="preserve"> produkt ikke må </w:t>
      </w:r>
      <w:r w:rsidR="00637696">
        <w:t>vige la</w:t>
      </w:r>
      <w:r w:rsidR="00D479AC">
        <w:t>n</w:t>
      </w:r>
      <w:r w:rsidR="00637696">
        <w:t xml:space="preserve">gt fra </w:t>
      </w:r>
      <w:r w:rsidR="00FD7F44">
        <w:t>de visuelle ind</w:t>
      </w:r>
      <w:r w:rsidR="00F87916">
        <w:t xml:space="preserve">tryk </w:t>
      </w:r>
      <w:r w:rsidR="002C5694">
        <w:t xml:space="preserve">som </w:t>
      </w:r>
      <w:r w:rsidR="00282D29">
        <w:t xml:space="preserve">i forvejen </w:t>
      </w:r>
      <w:r w:rsidR="00D479AC">
        <w:t>kommer til udtryk i den reelle udstilling.</w:t>
      </w:r>
      <w:r w:rsidR="008248C0">
        <w:t xml:space="preserve"> </w:t>
      </w:r>
      <w:r w:rsidR="00A90CB1">
        <w:t xml:space="preserve">Der gøres også en indsigt i brugerens ønske om en </w:t>
      </w:r>
      <w:r w:rsidR="005945B5">
        <w:t>lettere</w:t>
      </w:r>
      <w:r w:rsidR="00986B67">
        <w:t xml:space="preserve"> </w:t>
      </w:r>
      <w:r w:rsidR="005945B5">
        <w:t>tilgængelig metode at tilgå information</w:t>
      </w:r>
      <w:r w:rsidR="00986B67">
        <w:t xml:space="preserve"> og </w:t>
      </w:r>
      <w:r w:rsidR="007A509E">
        <w:t>inspiration</w:t>
      </w:r>
      <w:r w:rsidR="008D6074">
        <w:t xml:space="preserve"> om </w:t>
      </w:r>
      <w:r w:rsidR="00142C80">
        <w:t>udstilling</w:t>
      </w:r>
      <w:r w:rsidR="008D6074">
        <w:t>.</w:t>
      </w:r>
    </w:p>
    <w:p w14:paraId="580D4224" w14:textId="77777777" w:rsidR="003C2C4F" w:rsidRDefault="003C2C4F" w:rsidP="00177440">
      <w:pPr>
        <w:sectPr w:rsidR="003C2C4F" w:rsidSect="003C2C4F">
          <w:type w:val="continuous"/>
          <w:pgSz w:w="11906" w:h="16838"/>
          <w:pgMar w:top="1701" w:right="1134" w:bottom="1701" w:left="1134" w:header="708" w:footer="708" w:gutter="0"/>
          <w:pgNumType w:start="0"/>
          <w:cols w:num="2" w:space="708"/>
          <w:titlePg/>
          <w:docGrid w:linePitch="360"/>
        </w:sectPr>
      </w:pPr>
    </w:p>
    <w:p w14:paraId="7E497D3D" w14:textId="77777777" w:rsidR="00E41CA9" w:rsidRDefault="00E41CA9" w:rsidP="00177440"/>
    <w:p w14:paraId="3F962BB7" w14:textId="546C127B" w:rsidR="00E41CA9" w:rsidRPr="00177440" w:rsidRDefault="00E41CA9" w:rsidP="00177440"/>
    <w:p w14:paraId="236BAD98" w14:textId="77777777" w:rsidR="009A6945" w:rsidRDefault="00C749B8" w:rsidP="009A6945">
      <w:pPr>
        <w:keepNext/>
      </w:pPr>
      <w:r w:rsidRPr="00C749B8">
        <w:drawing>
          <wp:inline distT="0" distB="0" distL="0" distR="0" wp14:anchorId="30794FCF" wp14:editId="13F4A4EA">
            <wp:extent cx="6120130" cy="2902585"/>
            <wp:effectExtent l="0" t="0" r="0" b="0"/>
            <wp:docPr id="988619584" name="Billede 988619584" descr="Et billede, der indeholder tekst, skærmbillede, diagram,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9584" name="Billede 1" descr="Et billede, der indeholder tekst, skærmbillede, diagram, cirkel&#10;&#10;Automatisk genereret beskrivelse"/>
                    <pic:cNvPicPr/>
                  </pic:nvPicPr>
                  <pic:blipFill>
                    <a:blip r:embed="rId23"/>
                    <a:stretch>
                      <a:fillRect/>
                    </a:stretch>
                  </pic:blipFill>
                  <pic:spPr>
                    <a:xfrm>
                      <a:off x="0" y="0"/>
                      <a:ext cx="6120130" cy="2902585"/>
                    </a:xfrm>
                    <a:prstGeom prst="rect">
                      <a:avLst/>
                    </a:prstGeom>
                  </pic:spPr>
                </pic:pic>
              </a:graphicData>
            </a:graphic>
          </wp:inline>
        </w:drawing>
      </w:r>
    </w:p>
    <w:p w14:paraId="5AB2DAD3" w14:textId="3593A846" w:rsidR="00BF6371" w:rsidRDefault="009A6945" w:rsidP="00395E60">
      <w:pPr>
        <w:pStyle w:val="Caption"/>
        <w:rPr>
          <w:lang w:val="en-US"/>
        </w:rPr>
      </w:pPr>
      <w:proofErr w:type="spellStart"/>
      <w:r w:rsidRPr="005133A2">
        <w:rPr>
          <w:lang w:val="en-US"/>
        </w:rPr>
        <w:t>Figur</w:t>
      </w:r>
      <w:proofErr w:type="spellEnd"/>
      <w:r w:rsidRPr="005133A2">
        <w:rPr>
          <w:lang w:val="en-US"/>
        </w:rPr>
        <w:t xml:space="preserve"> </w:t>
      </w:r>
      <w:r>
        <w:fldChar w:fldCharType="begin"/>
      </w:r>
      <w:r w:rsidRPr="005133A2">
        <w:rPr>
          <w:lang w:val="en-US"/>
        </w:rPr>
        <w:instrText xml:space="preserve"> SEQ Figur \* ARABIC </w:instrText>
      </w:r>
      <w:r>
        <w:fldChar w:fldCharType="separate"/>
      </w:r>
      <w:r w:rsidRPr="005133A2">
        <w:rPr>
          <w:noProof/>
          <w:lang w:val="en-US"/>
        </w:rPr>
        <w:t>3</w:t>
      </w:r>
      <w:r>
        <w:fldChar w:fldCharType="end"/>
      </w:r>
      <w:r w:rsidRPr="005133A2">
        <w:rPr>
          <w:lang w:val="en-US"/>
        </w:rPr>
        <w:t>:</w:t>
      </w:r>
      <w:r w:rsidR="00395E60">
        <w:rPr>
          <w:lang w:val="en-US"/>
        </w:rPr>
        <w:fldChar w:fldCharType="begin"/>
      </w:r>
      <w:r w:rsidR="00395E60">
        <w:rPr>
          <w:lang w:val="en-US"/>
        </w:rPr>
        <w:instrText xml:space="preserve"> ADDIN ZOTERO_ITEM CSL_CITATION {"citationID":"9OEGL91b","properties":{"formattedCitation":"(Skov,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95E60">
        <w:rPr>
          <w:lang w:val="en-US"/>
        </w:rPr>
        <w:fldChar w:fldCharType="separate"/>
      </w:r>
      <w:r w:rsidR="00395E60" w:rsidRPr="00395E60">
        <w:rPr>
          <w:rFonts w:ascii="Calibri" w:hAnsi="Calibri" w:cs="Calibri"/>
        </w:rPr>
        <w:t>(Skov, 2018)</w:t>
      </w:r>
      <w:r w:rsidR="00395E60">
        <w:rPr>
          <w:lang w:val="en-US"/>
        </w:rPr>
        <w:fldChar w:fldCharType="end"/>
      </w:r>
    </w:p>
    <w:p w14:paraId="79970F1F" w14:textId="77777777" w:rsidR="00BF6371" w:rsidRDefault="00BF6371">
      <w:pPr>
        <w:rPr>
          <w:i/>
          <w:iCs/>
          <w:color w:val="44546A" w:themeColor="text2"/>
          <w:sz w:val="18"/>
          <w:szCs w:val="18"/>
          <w:lang w:val="en-US"/>
        </w:rPr>
      </w:pPr>
      <w:r>
        <w:rPr>
          <w:lang w:val="en-US"/>
        </w:rPr>
        <w:br w:type="page"/>
      </w:r>
    </w:p>
    <w:p w14:paraId="66F1A619" w14:textId="181902A3" w:rsidR="0003287F" w:rsidRDefault="001F2033" w:rsidP="00ED7FD4">
      <w:pPr>
        <w:pStyle w:val="Heading1"/>
      </w:pPr>
      <w:bookmarkStart w:id="80" w:name="_Toc152241294"/>
      <w:bookmarkStart w:id="81" w:name="_Toc152241374"/>
      <w:r w:rsidRPr="00210DF4">
        <w:t>Målgruppe og segmentering</w:t>
      </w:r>
      <w:bookmarkEnd w:id="80"/>
      <w:bookmarkEnd w:id="81"/>
    </w:p>
    <w:p w14:paraId="5A8649B6" w14:textId="69565838" w:rsidR="00ED7FD4" w:rsidRPr="00ED7FD4" w:rsidRDefault="00ED7FD4" w:rsidP="00ED7FD4">
      <w:r w:rsidRPr="007C2E2E">
        <w:rPr>
          <w:sz w:val="18"/>
          <w:szCs w:val="18"/>
        </w:rPr>
        <w:t>- af Safa Dao</w:t>
      </w:r>
      <w:r>
        <w:rPr>
          <w:sz w:val="18"/>
          <w:szCs w:val="18"/>
        </w:rPr>
        <w:t>udi</w:t>
      </w:r>
    </w:p>
    <w:p w14:paraId="500A18F4" w14:textId="5C7E5367" w:rsidR="00974DD1" w:rsidRPr="007D3FDA" w:rsidRDefault="00974DD1" w:rsidP="00212280">
      <w:pPr>
        <w:jc w:val="both"/>
        <w:rPr>
          <w:rStyle w:val="Emphasis"/>
          <w:rFonts w:cstheme="minorHAnsi"/>
          <w:i w:val="0"/>
          <w:color w:val="000000" w:themeColor="text1"/>
          <w:sz w:val="20"/>
          <w:szCs w:val="20"/>
          <w:shd w:val="clear" w:color="auto" w:fill="FFFFFF"/>
        </w:rPr>
      </w:pPr>
      <w:r w:rsidRPr="007D3FDA">
        <w:rPr>
          <w:rFonts w:cstheme="minorHAnsi"/>
          <w:color w:val="000000" w:themeColor="text1"/>
          <w:sz w:val="20"/>
          <w:szCs w:val="20"/>
        </w:rPr>
        <w:t>Ifølge David Pickton som står bag udgivelsen af ”</w:t>
      </w:r>
      <w:r w:rsidRPr="007D3FDA">
        <w:rPr>
          <w:rStyle w:val="Heading1Char"/>
          <w:rFonts w:asciiTheme="minorHAnsi" w:hAnsiTheme="minorHAnsi" w:cstheme="minorHAnsi"/>
          <w:color w:val="000000" w:themeColor="text1"/>
          <w:sz w:val="20"/>
          <w:szCs w:val="20"/>
          <w:shd w:val="clear" w:color="auto" w:fill="FFFFFF"/>
        </w:rPr>
        <w:t xml:space="preserve"> </w:t>
      </w:r>
      <w:r w:rsidRPr="007D3FDA">
        <w:rPr>
          <w:rStyle w:val="Emphasis"/>
          <w:rFonts w:cstheme="minorHAnsi"/>
          <w:color w:val="000000" w:themeColor="text1"/>
          <w:sz w:val="20"/>
          <w:szCs w:val="20"/>
          <w:shd w:val="clear" w:color="auto" w:fill="FFFFFF"/>
        </w:rPr>
        <w:t xml:space="preserve">Identifying Target Audiences and Profiling Target Markets”, </w:t>
      </w:r>
      <w:r w:rsidRPr="007D3FDA">
        <w:rPr>
          <w:rStyle w:val="Emphasis"/>
          <w:rFonts w:cstheme="minorHAnsi"/>
          <w:i w:val="0"/>
          <w:color w:val="000000" w:themeColor="text1"/>
          <w:sz w:val="20"/>
          <w:szCs w:val="20"/>
          <w:shd w:val="clear" w:color="auto" w:fill="FFFFFF"/>
        </w:rPr>
        <w:t>så skelnes der mellem 4 kategorier når det kommer til målgruppesegmentering; demografi, geografi, psykografi og adfærd</w:t>
      </w:r>
      <w:r w:rsidR="00212280">
        <w:rPr>
          <w:rStyle w:val="Emphasis"/>
          <w:rFonts w:cstheme="minorHAnsi"/>
          <w:i w:val="0"/>
          <w:color w:val="000000" w:themeColor="text1"/>
          <w:sz w:val="20"/>
          <w:szCs w:val="20"/>
          <w:shd w:val="clear" w:color="auto" w:fill="FFFFFF"/>
        </w:rPr>
        <w:fldChar w:fldCharType="begin"/>
      </w:r>
      <w:r w:rsidR="00212280">
        <w:rPr>
          <w:rStyle w:val="Emphasis"/>
          <w:rFonts w:cstheme="minorHAnsi"/>
          <w:i w:val="0"/>
          <w:color w:val="000000" w:themeColor="text1"/>
          <w:sz w:val="20"/>
          <w:szCs w:val="20"/>
          <w:shd w:val="clear" w:color="auto" w:fill="FFFFFF"/>
        </w:rPr>
        <w:instrText xml:space="preserve"> ADDIN ZOTERO_ITEM CSL_CITATION {"citationID":"LYiHr5Ah","properties":{"formattedCitation":"(Pickton,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212280">
        <w:rPr>
          <w:rStyle w:val="Emphasis"/>
          <w:rFonts w:cstheme="minorHAnsi"/>
          <w:i w:val="0"/>
          <w:color w:val="000000" w:themeColor="text1"/>
          <w:sz w:val="20"/>
          <w:szCs w:val="20"/>
          <w:shd w:val="clear" w:color="auto" w:fill="FFFFFF"/>
        </w:rPr>
        <w:fldChar w:fldCharType="separate"/>
      </w:r>
      <w:r w:rsidR="00212280" w:rsidRPr="00212280">
        <w:rPr>
          <w:rFonts w:ascii="Calibri" w:hAnsi="Calibri" w:cs="Calibri"/>
          <w:sz w:val="20"/>
        </w:rPr>
        <w:t>(Pickton, 2014)</w:t>
      </w:r>
      <w:r w:rsidR="00212280">
        <w:rPr>
          <w:rStyle w:val="Emphasis"/>
          <w:rFonts w:cstheme="minorHAnsi"/>
          <w:i w:val="0"/>
          <w:color w:val="000000" w:themeColor="text1"/>
          <w:sz w:val="20"/>
          <w:szCs w:val="20"/>
          <w:shd w:val="clear" w:color="auto" w:fill="FFFFFF"/>
        </w:rPr>
        <w:fldChar w:fldCharType="end"/>
      </w:r>
      <w:r w:rsidR="00887D1E">
        <w:rPr>
          <w:rStyle w:val="Emphasis"/>
          <w:rFonts w:cstheme="minorHAnsi"/>
          <w:i w:val="0"/>
          <w:color w:val="000000" w:themeColor="text1"/>
          <w:sz w:val="20"/>
          <w:szCs w:val="20"/>
          <w:shd w:val="clear" w:color="auto" w:fill="FFFFFF"/>
        </w:rPr>
        <w:t>.</w:t>
      </w:r>
    </w:p>
    <w:p w14:paraId="2E6C17FE" w14:textId="77777777" w:rsidR="00974DD1" w:rsidRPr="007D3FDA" w:rsidRDefault="00974DD1" w:rsidP="00974DD1">
      <w:pPr>
        <w:jc w:val="both"/>
        <w:rPr>
          <w:rStyle w:val="Emphasis"/>
          <w:rFonts w:cstheme="minorHAnsi"/>
          <w:i w:val="0"/>
          <w:color w:val="000000" w:themeColor="text1"/>
          <w:sz w:val="20"/>
          <w:szCs w:val="20"/>
          <w:shd w:val="clear" w:color="auto" w:fill="FFFFFF"/>
        </w:rPr>
      </w:pPr>
      <w:r w:rsidRPr="007D3FDA">
        <w:rPr>
          <w:rStyle w:val="Emphasis"/>
          <w:rFonts w:cstheme="minorHAnsi"/>
          <w:i w:val="0"/>
          <w:color w:val="000000" w:themeColor="text1"/>
          <w:sz w:val="20"/>
          <w:szCs w:val="20"/>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variationer der opstår mellem museets målgruppe. </w:t>
      </w:r>
    </w:p>
    <w:p w14:paraId="03E12C77" w14:textId="68EF6341" w:rsidR="00974DD1" w:rsidRPr="007D3FDA" w:rsidRDefault="00974DD1" w:rsidP="00974DD1">
      <w:pPr>
        <w:jc w:val="both"/>
        <w:rPr>
          <w:rStyle w:val="Emphasis"/>
          <w:rFonts w:cstheme="minorHAnsi"/>
          <w:i w:val="0"/>
          <w:color w:val="000000" w:themeColor="text1"/>
          <w:sz w:val="20"/>
          <w:szCs w:val="20"/>
          <w:shd w:val="clear" w:color="auto" w:fill="FFFFFF"/>
        </w:rPr>
      </w:pPr>
      <w:r w:rsidRPr="007D3FDA">
        <w:rPr>
          <w:rStyle w:val="Emphasis"/>
          <w:rFonts w:cstheme="minorHAnsi"/>
          <w:i w:val="0"/>
          <w:color w:val="000000" w:themeColor="text1"/>
          <w:sz w:val="20"/>
          <w:szCs w:val="20"/>
          <w:shd w:val="clear" w:color="auto" w:fill="FFFFFF"/>
        </w:rPr>
        <w:t>De psykografiske variationer afspejles også af brugernes egne udtalelser omhandlende f.eks. grundlaget for deres besøg på museet</w:t>
      </w:r>
      <w:r w:rsidR="00802C12" w:rsidRPr="007D3FDA">
        <w:rPr>
          <w:rStyle w:val="Emphasis"/>
          <w:rFonts w:cstheme="minorHAnsi"/>
          <w:i w:val="0"/>
          <w:iCs w:val="0"/>
          <w:color w:val="000000" w:themeColor="text1"/>
          <w:sz w:val="20"/>
          <w:szCs w:val="20"/>
          <w:shd w:val="clear" w:color="auto" w:fill="FFFFFF"/>
        </w:rPr>
        <w:t>,</w:t>
      </w:r>
      <w:r w:rsidR="00802C12" w:rsidRPr="007D3FDA">
        <w:rPr>
          <w:rStyle w:val="Emphasis"/>
          <w:rFonts w:cstheme="minorHAnsi"/>
          <w:i w:val="0"/>
          <w:color w:val="000000" w:themeColor="text1"/>
          <w:sz w:val="20"/>
          <w:szCs w:val="20"/>
          <w:shd w:val="clear" w:color="auto" w:fill="FFFFFF"/>
        </w:rPr>
        <w:t xml:space="preserve"> </w:t>
      </w:r>
      <w:r w:rsidRPr="007D3FDA">
        <w:rPr>
          <w:rStyle w:val="Emphasis"/>
          <w:rFonts w:cstheme="minorHAnsi"/>
          <w:i w:val="0"/>
          <w:color w:val="000000" w:themeColor="text1"/>
          <w:sz w:val="20"/>
          <w:szCs w:val="20"/>
          <w:shd w:val="clear" w:color="auto" w:fill="FFFFFF"/>
        </w:rPr>
        <w:t>samt data fra deskresearch der ligeledes afspejler målgruppens psykografiske baggrund.</w:t>
      </w:r>
    </w:p>
    <w:p w14:paraId="707385C1" w14:textId="77777777" w:rsidR="00974DD1" w:rsidRPr="007D3FDA" w:rsidRDefault="00974DD1" w:rsidP="00974DD1">
      <w:pPr>
        <w:jc w:val="both"/>
        <w:rPr>
          <w:rStyle w:val="Emphasis"/>
          <w:rFonts w:cstheme="minorHAnsi"/>
          <w:i w:val="0"/>
          <w:color w:val="000000" w:themeColor="text1"/>
          <w:sz w:val="20"/>
          <w:szCs w:val="20"/>
          <w:shd w:val="clear" w:color="auto" w:fill="FFFFFF"/>
        </w:rPr>
      </w:pPr>
      <w:r w:rsidRPr="007D3FDA">
        <w:rPr>
          <w:rStyle w:val="Emphasis"/>
          <w:rFonts w:cstheme="minorHAnsi"/>
          <w:color w:val="000000" w:themeColor="text1"/>
          <w:sz w:val="20"/>
          <w:szCs w:val="20"/>
          <w:shd w:val="clear" w:color="auto" w:fill="FFFFFF"/>
        </w:rPr>
        <w:t xml:space="preserve">”… min interesse for arkæologi – den interesse har jeg altid haft.” </w:t>
      </w:r>
      <w:r w:rsidRPr="007D3FDA">
        <w:rPr>
          <w:rStyle w:val="Emphasis"/>
          <w:rFonts w:cstheme="minorHAnsi"/>
          <w:i w:val="0"/>
          <w:color w:val="000000" w:themeColor="text1"/>
          <w:sz w:val="20"/>
          <w:szCs w:val="20"/>
          <w:shd w:val="clear" w:color="auto" w:fill="FFFFFF"/>
        </w:rPr>
        <w:t xml:space="preserve">(Se Bilag). </w:t>
      </w:r>
    </w:p>
    <w:p w14:paraId="52B86A70" w14:textId="47330D68" w:rsidR="008276D6" w:rsidRPr="002E4609" w:rsidRDefault="00974DD1" w:rsidP="008C1F38">
      <w:pPr>
        <w:jc w:val="both"/>
        <w:rPr>
          <w:rStyle w:val="Emphasis"/>
          <w:rFonts w:cstheme="minorHAnsi"/>
          <w:bCs/>
          <w:i w:val="0"/>
          <w:color w:val="000000" w:themeColor="text1"/>
          <w:sz w:val="20"/>
          <w:szCs w:val="20"/>
          <w:shd w:val="clear" w:color="auto" w:fill="FFFFFF"/>
        </w:rPr>
      </w:pPr>
      <w:r w:rsidRPr="002E4609">
        <w:rPr>
          <w:rStyle w:val="Emphasis"/>
          <w:rFonts w:cstheme="minorHAnsi"/>
          <w:bCs/>
          <w:i w:val="0"/>
          <w:color w:val="000000" w:themeColor="text1"/>
          <w:sz w:val="20"/>
          <w:szCs w:val="20"/>
          <w:shd w:val="clear" w:color="auto" w:fill="FFFFFF"/>
        </w:rPr>
        <w:t>Det er altså interessen for arkæologi der motiverer museumsbesøget for brugeren i interviewet, men</w:t>
      </w:r>
      <w:r w:rsidR="00935181" w:rsidRPr="002E4609">
        <w:rPr>
          <w:rStyle w:val="Emphasis"/>
          <w:rFonts w:cstheme="minorHAnsi"/>
          <w:bCs/>
          <w:i w:val="0"/>
          <w:color w:val="000000" w:themeColor="text1"/>
          <w:sz w:val="20"/>
          <w:szCs w:val="20"/>
          <w:shd w:val="clear" w:color="auto" w:fill="FFFFFF"/>
        </w:rPr>
        <w:t xml:space="preserve"> </w:t>
      </w:r>
      <w:r w:rsidR="00D06AFA" w:rsidRPr="002E4609">
        <w:rPr>
          <w:rStyle w:val="Emphasis"/>
          <w:rFonts w:cstheme="minorHAnsi"/>
          <w:bCs/>
          <w:i w:val="0"/>
          <w:color w:val="000000" w:themeColor="text1"/>
          <w:sz w:val="20"/>
          <w:szCs w:val="20"/>
          <w:shd w:val="clear" w:color="auto" w:fill="FFFFFF"/>
        </w:rPr>
        <w:t>data</w:t>
      </w:r>
      <w:r w:rsidR="008276D6" w:rsidRPr="002E4609">
        <w:rPr>
          <w:rStyle w:val="Emphasis"/>
          <w:rFonts w:cstheme="minorHAnsi"/>
          <w:bCs/>
          <w:i w:val="0"/>
          <w:color w:val="000000" w:themeColor="text1"/>
          <w:sz w:val="20"/>
          <w:szCs w:val="20"/>
          <w:shd w:val="clear" w:color="auto" w:fill="FFFFFF"/>
        </w:rPr>
        <w:t xml:space="preserve"> fra Kulturministeriet, viser </w:t>
      </w:r>
      <w:r w:rsidR="000E0BC0" w:rsidRPr="002E4609">
        <w:rPr>
          <w:rStyle w:val="Emphasis"/>
          <w:rFonts w:cstheme="minorHAnsi"/>
          <w:bCs/>
          <w:i w:val="0"/>
          <w:color w:val="000000" w:themeColor="text1"/>
          <w:sz w:val="20"/>
          <w:szCs w:val="20"/>
          <w:shd w:val="clear" w:color="auto" w:fill="FFFFFF"/>
        </w:rPr>
        <w:t>også at</w:t>
      </w:r>
      <w:r w:rsidR="008276D6" w:rsidRPr="002E4609">
        <w:rPr>
          <w:rStyle w:val="Emphasis"/>
          <w:rFonts w:cstheme="minorHAnsi"/>
          <w:bCs/>
          <w:i w:val="0"/>
          <w:color w:val="000000" w:themeColor="text1"/>
          <w:sz w:val="20"/>
          <w:szCs w:val="20"/>
          <w:shd w:val="clear" w:color="auto" w:fill="FFFFFF"/>
        </w:rPr>
        <w:t xml:space="preserve"> </w:t>
      </w:r>
      <w:r w:rsidRPr="002E4609">
        <w:rPr>
          <w:rStyle w:val="Emphasis"/>
          <w:rFonts w:cstheme="minorHAnsi"/>
          <w:bCs/>
          <w:i w:val="0"/>
          <w:color w:val="000000" w:themeColor="text1"/>
          <w:sz w:val="20"/>
          <w:szCs w:val="20"/>
          <w:shd w:val="clear" w:color="auto" w:fill="FFFFFF"/>
        </w:rPr>
        <w:t>”den gode oplevelse sammen med andre” samt ”nysgerrighed”, driver henholdsvis 32% og 30% af brugerne</w:t>
      </w:r>
      <w:r w:rsidR="008C1F38" w:rsidRPr="002E4609">
        <w:rPr>
          <w:rStyle w:val="Emphasis"/>
          <w:rFonts w:cstheme="minorHAnsi"/>
          <w:bCs/>
          <w:i w:val="0"/>
          <w:color w:val="000000" w:themeColor="text1"/>
          <w:sz w:val="20"/>
          <w:szCs w:val="20"/>
          <w:shd w:val="clear" w:color="auto" w:fill="FFFFFF"/>
        </w:rPr>
        <w:fldChar w:fldCharType="begin"/>
      </w:r>
      <w:r w:rsidR="008C1F38" w:rsidRPr="002E4609">
        <w:rPr>
          <w:rStyle w:val="Emphasis"/>
          <w:rFonts w:cstheme="minorHAnsi"/>
          <w:bCs/>
          <w:i w:val="0"/>
          <w:color w:val="000000" w:themeColor="text1"/>
          <w:sz w:val="20"/>
          <w:szCs w:val="20"/>
          <w:shd w:val="clear" w:color="auto" w:fill="FFFFFF"/>
        </w:rPr>
        <w:instrText xml:space="preserve"> ADDIN ZOTERO_ITEM CSL_CITATION {"citationID":"dKA9lA0R","properties":{"formattedCitation":"(Weber,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sidR="008C1F38" w:rsidRPr="002E4609">
        <w:rPr>
          <w:rStyle w:val="Emphasis"/>
          <w:rFonts w:cstheme="minorHAnsi"/>
          <w:bCs/>
          <w:i w:val="0"/>
          <w:color w:val="000000" w:themeColor="text1"/>
          <w:sz w:val="20"/>
          <w:szCs w:val="20"/>
          <w:shd w:val="clear" w:color="auto" w:fill="FFFFFF"/>
        </w:rPr>
        <w:fldChar w:fldCharType="separate"/>
      </w:r>
      <w:r w:rsidR="008C1F38" w:rsidRPr="002E4609">
        <w:rPr>
          <w:rFonts w:ascii="Calibri" w:hAnsi="Calibri" w:cs="Calibri"/>
          <w:bCs/>
          <w:color w:val="000000" w:themeColor="text1"/>
          <w:sz w:val="20"/>
        </w:rPr>
        <w:t>(Weber, 2022)</w:t>
      </w:r>
      <w:r w:rsidR="008C1F38" w:rsidRPr="002E4609">
        <w:rPr>
          <w:rStyle w:val="Emphasis"/>
          <w:rFonts w:cstheme="minorHAnsi"/>
          <w:bCs/>
          <w:i w:val="0"/>
          <w:color w:val="000000" w:themeColor="text1"/>
          <w:sz w:val="20"/>
          <w:szCs w:val="20"/>
          <w:shd w:val="clear" w:color="auto" w:fill="FFFFFF"/>
        </w:rPr>
        <w:fldChar w:fldCharType="end"/>
      </w:r>
      <w:r w:rsidR="00212280">
        <w:rPr>
          <w:rStyle w:val="Emphasis"/>
          <w:rFonts w:cstheme="minorHAnsi"/>
          <w:bCs/>
          <w:i w:val="0"/>
          <w:color w:val="000000" w:themeColor="text1"/>
          <w:sz w:val="20"/>
          <w:szCs w:val="20"/>
          <w:shd w:val="clear" w:color="auto" w:fill="FFFFFF"/>
        </w:rPr>
        <w:t>.</w:t>
      </w:r>
    </w:p>
    <w:p w14:paraId="53779DF9" w14:textId="77777777" w:rsidR="00974DD1" w:rsidRDefault="00974DD1" w:rsidP="00974DD1">
      <w:pPr>
        <w:jc w:val="both"/>
        <w:rPr>
          <w:rStyle w:val="Emphasis"/>
          <w:rFonts w:cstheme="minorHAnsi"/>
          <w:i w:val="0"/>
          <w:color w:val="000000" w:themeColor="text1"/>
          <w:sz w:val="20"/>
          <w:szCs w:val="20"/>
          <w:shd w:val="clear" w:color="auto" w:fill="FFFFFF"/>
        </w:rPr>
      </w:pPr>
      <w:r w:rsidRPr="007D3FDA">
        <w:rPr>
          <w:rStyle w:val="Emphasis"/>
          <w:rFonts w:cstheme="minorHAnsi"/>
          <w:i w:val="0"/>
          <w:color w:val="000000" w:themeColor="text1"/>
          <w:sz w:val="20"/>
          <w:szCs w:val="20"/>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segment. </w:t>
      </w:r>
    </w:p>
    <w:p w14:paraId="5C8024C2" w14:textId="0F759647" w:rsidR="00537926" w:rsidRPr="007D3FDA" w:rsidRDefault="00537926" w:rsidP="001B74A0">
      <w:pPr>
        <w:jc w:val="center"/>
        <w:rPr>
          <w:rStyle w:val="Emphasis"/>
          <w:rFonts w:cstheme="minorHAnsi"/>
          <w:i w:val="0"/>
          <w:color w:val="000000" w:themeColor="text1"/>
          <w:sz w:val="20"/>
          <w:szCs w:val="20"/>
          <w:shd w:val="clear" w:color="auto" w:fill="FFFFFF"/>
        </w:rPr>
      </w:pPr>
    </w:p>
    <w:p w14:paraId="292018E1" w14:textId="2D12D412" w:rsidR="00233B4C" w:rsidRPr="00210DF4" w:rsidRDefault="000D160D" w:rsidP="00233B4C">
      <w:r w:rsidRPr="001B74A0">
        <w:rPr>
          <w:rStyle w:val="Emphasis"/>
          <w:rFonts w:cstheme="minorHAnsi"/>
          <w:i w:val="0"/>
          <w:color w:val="000000" w:themeColor="text1"/>
          <w:sz w:val="20"/>
          <w:szCs w:val="20"/>
          <w:shd w:val="clear" w:color="auto" w:fill="FFFFFF"/>
        </w:rPr>
        <w:drawing>
          <wp:anchor distT="0" distB="0" distL="114300" distR="114300" simplePos="0" relativeHeight="251658244" behindDoc="1" locked="0" layoutInCell="1" allowOverlap="1" wp14:anchorId="2D47C960" wp14:editId="294174BA">
            <wp:simplePos x="0" y="0"/>
            <wp:positionH relativeFrom="margin">
              <wp:align>center</wp:align>
            </wp:positionH>
            <wp:positionV relativeFrom="paragraph">
              <wp:posOffset>256336</wp:posOffset>
            </wp:positionV>
            <wp:extent cx="3745064" cy="4353180"/>
            <wp:effectExtent l="0" t="0" r="0" b="0"/>
            <wp:wrapTight wrapText="bothSides">
              <wp:wrapPolygon edited="0">
                <wp:start x="2527" y="0"/>
                <wp:lineTo x="2527" y="1985"/>
                <wp:lineTo x="8132" y="3025"/>
                <wp:lineTo x="10439" y="3025"/>
                <wp:lineTo x="10219" y="4537"/>
                <wp:lineTo x="8791" y="5010"/>
                <wp:lineTo x="6154" y="5955"/>
                <wp:lineTo x="4066" y="7562"/>
                <wp:lineTo x="2967" y="9075"/>
                <wp:lineTo x="2308" y="10587"/>
                <wp:lineTo x="2088" y="12100"/>
                <wp:lineTo x="2198" y="13612"/>
                <wp:lineTo x="2747" y="15125"/>
                <wp:lineTo x="3626" y="16637"/>
                <wp:lineTo x="5275" y="18150"/>
                <wp:lineTo x="5384" y="18339"/>
                <wp:lineTo x="9121" y="19757"/>
                <wp:lineTo x="12527" y="19757"/>
                <wp:lineTo x="16153" y="18433"/>
                <wp:lineTo x="16263" y="18150"/>
                <wp:lineTo x="18021" y="16637"/>
                <wp:lineTo x="18900" y="15125"/>
                <wp:lineTo x="19450" y="13612"/>
                <wp:lineTo x="19560" y="12100"/>
                <wp:lineTo x="19340" y="10587"/>
                <wp:lineTo x="18681" y="9075"/>
                <wp:lineTo x="17692" y="7562"/>
                <wp:lineTo x="15604" y="6050"/>
                <wp:lineTo x="13516" y="5199"/>
                <wp:lineTo x="11318" y="4537"/>
                <wp:lineTo x="11099" y="3025"/>
                <wp:lineTo x="12967" y="3025"/>
                <wp:lineTo x="19010" y="1891"/>
                <wp:lineTo x="19010" y="0"/>
                <wp:lineTo x="2527" y="0"/>
              </wp:wrapPolygon>
            </wp:wrapTight>
            <wp:docPr id="1738521663" name="Billede 1738521663" descr="Et billede, der indeholder tekst, skærmbillede, visitkor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1663" name="Billede 1" descr="Et billede, der indeholder tekst, skærmbillede, visitkort, Font/skrifttype&#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5064" cy="4353180"/>
                    </a:xfrm>
                    <a:prstGeom prst="rect">
                      <a:avLst/>
                    </a:prstGeom>
                  </pic:spPr>
                </pic:pic>
              </a:graphicData>
            </a:graphic>
          </wp:anchor>
        </w:drawing>
      </w:r>
    </w:p>
    <w:p w14:paraId="12609F14" w14:textId="70EF5BFF" w:rsidR="00764CEA" w:rsidRPr="005D54C5" w:rsidRDefault="000D160D" w:rsidP="005D54C5">
      <w:pPr>
        <w:pStyle w:val="Heading2"/>
        <w:rPr>
          <w:lang w:val="en-US"/>
        </w:rPr>
      </w:pPr>
      <w:bookmarkStart w:id="82" w:name="_Toc152241295"/>
      <w:bookmarkStart w:id="83" w:name="_Toc152241375"/>
      <w:r w:rsidRPr="00D77384">
        <w:drawing>
          <wp:anchor distT="0" distB="0" distL="114300" distR="114300" simplePos="0" relativeHeight="251658242" behindDoc="1" locked="0" layoutInCell="1" allowOverlap="1" wp14:anchorId="392E46AB" wp14:editId="29A943AB">
            <wp:simplePos x="0" y="0"/>
            <wp:positionH relativeFrom="margin">
              <wp:align>center</wp:align>
            </wp:positionH>
            <wp:positionV relativeFrom="paragraph">
              <wp:posOffset>435347</wp:posOffset>
            </wp:positionV>
            <wp:extent cx="6713855" cy="3775710"/>
            <wp:effectExtent l="0" t="0" r="0" b="0"/>
            <wp:wrapTight wrapText="bothSides">
              <wp:wrapPolygon edited="0">
                <wp:start x="0" y="0"/>
                <wp:lineTo x="0" y="21469"/>
                <wp:lineTo x="21512" y="21469"/>
                <wp:lineTo x="21512" y="0"/>
                <wp:lineTo x="0" y="0"/>
              </wp:wrapPolygon>
            </wp:wrapTight>
            <wp:docPr id="1130691329" name="Billede 1130691329"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91329" name="Billede 1" descr="Et billede, der indeholder tekst, skærmbillede&#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13855" cy="3775710"/>
                    </a:xfrm>
                    <a:prstGeom prst="rect">
                      <a:avLst/>
                    </a:prstGeom>
                  </pic:spPr>
                </pic:pic>
              </a:graphicData>
            </a:graphic>
            <wp14:sizeRelH relativeFrom="margin">
              <wp14:pctWidth>0</wp14:pctWidth>
            </wp14:sizeRelH>
            <wp14:sizeRelV relativeFrom="margin">
              <wp14:pctHeight>0</wp14:pctHeight>
            </wp14:sizeRelV>
          </wp:anchor>
        </w:drawing>
      </w:r>
      <w:r w:rsidR="00233B4C" w:rsidRPr="00210DF4">
        <w:t>Persona</w:t>
      </w:r>
      <w:bookmarkEnd w:id="82"/>
      <w:r w:rsidR="00D77384">
        <w:t>(-er)</w:t>
      </w:r>
      <w:bookmarkEnd w:id="83"/>
      <w:r w:rsidR="005D54C5" w:rsidRPr="00764CEA">
        <w:drawing>
          <wp:anchor distT="0" distB="0" distL="114300" distR="114300" simplePos="0" relativeHeight="251658243" behindDoc="1" locked="0" layoutInCell="1" allowOverlap="1" wp14:anchorId="22DEBE87" wp14:editId="181B1D91">
            <wp:simplePos x="0" y="0"/>
            <wp:positionH relativeFrom="margin">
              <wp:align>center</wp:align>
            </wp:positionH>
            <wp:positionV relativeFrom="paragraph">
              <wp:posOffset>4462780</wp:posOffset>
            </wp:positionV>
            <wp:extent cx="6827520" cy="3840480"/>
            <wp:effectExtent l="0" t="0" r="0" b="7620"/>
            <wp:wrapTight wrapText="bothSides">
              <wp:wrapPolygon edited="0">
                <wp:start x="0" y="0"/>
                <wp:lineTo x="0" y="21536"/>
                <wp:lineTo x="21516" y="21536"/>
                <wp:lineTo x="21516" y="0"/>
                <wp:lineTo x="0" y="0"/>
              </wp:wrapPolygon>
            </wp:wrapTight>
            <wp:docPr id="380368057" name="Billede 380368057" descr="Et billede, der indeholder tekst, tøj, person,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8057" name="Billede 1" descr="Et billede, der indeholder tekst, tøj, person, skærmbillede&#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7520" cy="3840480"/>
                    </a:xfrm>
                    <a:prstGeom prst="rect">
                      <a:avLst/>
                    </a:prstGeom>
                  </pic:spPr>
                </pic:pic>
              </a:graphicData>
            </a:graphic>
            <wp14:sizeRelH relativeFrom="margin">
              <wp14:pctWidth>0</wp14:pctWidth>
            </wp14:sizeRelH>
            <wp14:sizeRelV relativeFrom="margin">
              <wp14:pctHeight>0</wp14:pctHeight>
            </wp14:sizeRelV>
          </wp:anchor>
        </w:drawing>
      </w:r>
      <w:bookmarkStart w:id="84" w:name="_Toc151984259"/>
      <w:bookmarkStart w:id="85" w:name="_Toc151967444"/>
      <w:bookmarkStart w:id="86" w:name="_Toc152241296"/>
    </w:p>
    <w:bookmarkEnd w:id="84"/>
    <w:bookmarkEnd w:id="85"/>
    <w:bookmarkEnd w:id="86"/>
    <w:p w14:paraId="2F560287" w14:textId="77777777" w:rsidR="003E668C" w:rsidRPr="003E668C" w:rsidRDefault="003E668C" w:rsidP="003E668C">
      <w:pPr>
        <w:pStyle w:val="Heading1"/>
      </w:pPr>
      <w:r w:rsidRPr="003E668C">
        <w:t>Tone of Voice</w:t>
      </w:r>
      <w:bookmarkStart w:id="87" w:name="_Toc151967200"/>
      <w:r w:rsidRPr="003E668C">
        <w:t xml:space="preserve"> </w:t>
      </w:r>
    </w:p>
    <w:p w14:paraId="11ABCE96" w14:textId="77777777" w:rsidR="003E668C" w:rsidRPr="007C2E2E" w:rsidRDefault="003E668C" w:rsidP="003E668C">
      <w:pPr>
        <w:rPr>
          <w:sz w:val="18"/>
          <w:szCs w:val="18"/>
        </w:rPr>
      </w:pPr>
      <w:r w:rsidRPr="007C2E2E">
        <w:rPr>
          <w:sz w:val="18"/>
          <w:szCs w:val="18"/>
        </w:rPr>
        <w:t>- af Julie Lykke Kaihøj Sloth Nielsen</w:t>
      </w:r>
      <w:bookmarkEnd w:id="87"/>
    </w:p>
    <w:p w14:paraId="0721064B" w14:textId="77777777" w:rsidR="003E668C" w:rsidRDefault="003E668C" w:rsidP="003E668C">
      <w:pPr>
        <w:sectPr w:rsidR="003E668C" w:rsidSect="002E2CDF">
          <w:type w:val="continuous"/>
          <w:pgSz w:w="11906" w:h="16838"/>
          <w:pgMar w:top="1701" w:right="1134" w:bottom="1701" w:left="1134" w:header="708" w:footer="708" w:gutter="0"/>
          <w:pgNumType w:start="0"/>
          <w:cols w:space="708"/>
          <w:titlePg/>
          <w:docGrid w:linePitch="360"/>
        </w:sectPr>
      </w:pPr>
    </w:p>
    <w:p w14:paraId="18FB2EC2" w14:textId="580F4EFF" w:rsidR="003E668C" w:rsidRDefault="003E668C" w:rsidP="003E668C">
      <w:r>
        <w:t xml:space="preserve">For Moesgaard Museum er der blevet analyseret på deres hjemmeside </w:t>
      </w:r>
      <w:r>
        <w:fldChar w:fldCharType="begin"/>
      </w:r>
      <w:r w:rsidR="008C1F38">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w:t>
      </w:r>
      <w:proofErr w:type="spellStart"/>
      <w:r w:rsidRPr="00FB41E6">
        <w:rPr>
          <w:rFonts w:ascii="Calibri" w:hAnsi="Calibri" w:cs="Calibri"/>
        </w:rPr>
        <w:t>n.d</w:t>
      </w:r>
      <w:proofErr w:type="spellEnd"/>
      <w:r w:rsidRPr="00FB41E6">
        <w:rPr>
          <w:rFonts w:ascii="Calibri" w:hAnsi="Calibri" w:cs="Calibri"/>
        </w:rPr>
        <w:t>.])</w:t>
      </w:r>
      <w:r>
        <w:fldChar w:fldCharType="end"/>
      </w:r>
      <w:r>
        <w:t xml:space="preserve">, og besøg af museet og samlet til en Tone of Voice-model </w:t>
      </w:r>
      <w:r>
        <w:fldChar w:fldCharType="begin"/>
      </w:r>
      <w:r w:rsidR="008C1F38">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t xml:space="preserve">. Denne model vil blive brugt til at udvikle indhold til hjemmesiden i form af videoer, billeder og tekst. </w:t>
      </w:r>
      <w:r w:rsidRPr="00E2439A">
        <w:t xml:space="preserve">Se </w:t>
      </w:r>
      <w:r w:rsidRPr="00E2439A">
        <w:fldChar w:fldCharType="begin"/>
      </w:r>
      <w:r w:rsidRPr="00E2439A">
        <w:instrText xml:space="preserve"> REF _Ref151967414 \h </w:instrText>
      </w:r>
      <w:r w:rsidRPr="00E2439A">
        <w:fldChar w:fldCharType="separate"/>
      </w:r>
      <w:r w:rsidRPr="00E2439A">
        <w:t xml:space="preserve">Figur </w:t>
      </w:r>
      <w:r w:rsidRPr="00E2439A">
        <w:rPr>
          <w:noProof/>
        </w:rPr>
        <w:t>1</w:t>
      </w:r>
      <w:r w:rsidRPr="00E2439A">
        <w:fldChar w:fldCharType="end"/>
      </w:r>
      <w:r w:rsidRPr="00E2439A">
        <w:t>.</w:t>
      </w:r>
    </w:p>
    <w:p w14:paraId="773D9533" w14:textId="77777777" w:rsidR="003E668C" w:rsidRDefault="003E668C" w:rsidP="003E668C">
      <w:pPr>
        <w:keepNext/>
        <w:jc w:val="center"/>
        <w:sectPr w:rsidR="003E668C" w:rsidSect="00EB4F50">
          <w:type w:val="continuous"/>
          <w:pgSz w:w="11906" w:h="16838"/>
          <w:pgMar w:top="1701" w:right="1134" w:bottom="1701" w:left="1134" w:header="708" w:footer="708" w:gutter="0"/>
          <w:pgNumType w:start="0"/>
          <w:cols w:num="2" w:space="708"/>
          <w:titlePg/>
          <w:docGrid w:linePitch="360"/>
        </w:sectPr>
      </w:pPr>
    </w:p>
    <w:p w14:paraId="1091C5BC" w14:textId="77777777" w:rsidR="003E668C" w:rsidRDefault="003E668C" w:rsidP="003E668C">
      <w:pPr>
        <w:keepNext/>
        <w:jc w:val="center"/>
      </w:pPr>
      <w:commentRangeStart w:id="88"/>
      <w:r>
        <w:rPr>
          <w:noProof/>
        </w:rPr>
        <w:drawing>
          <wp:inline distT="0" distB="0" distL="0" distR="0" wp14:anchorId="24CBBB92" wp14:editId="692AC1B4">
            <wp:extent cx="6529098" cy="3584800"/>
            <wp:effectExtent l="5397" t="0" r="0" b="0"/>
            <wp:docPr id="759367748" name="Billede 759367748"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7748" name="Billede 1" descr="Et billede, der indeholder tekst, skærmbillede, Font/skrifttype, design&#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161" t="3087" r="5185" b="6638"/>
                    <a:stretch/>
                  </pic:blipFill>
                  <pic:spPr bwMode="auto">
                    <a:xfrm rot="16200000">
                      <a:off x="0" y="0"/>
                      <a:ext cx="6568190" cy="3606263"/>
                    </a:xfrm>
                    <a:prstGeom prst="rect">
                      <a:avLst/>
                    </a:prstGeom>
                    <a:noFill/>
                    <a:ln>
                      <a:noFill/>
                    </a:ln>
                    <a:extLst>
                      <a:ext uri="{53640926-AAD7-44D8-BBD7-CCE9431645EC}">
                        <a14:shadowObscured xmlns:a14="http://schemas.microsoft.com/office/drawing/2010/main"/>
                      </a:ext>
                    </a:extLst>
                  </pic:spPr>
                </pic:pic>
              </a:graphicData>
            </a:graphic>
          </wp:inline>
        </w:drawing>
      </w:r>
      <w:commentRangeEnd w:id="88"/>
      <w:r>
        <w:rPr>
          <w:rStyle w:val="CommentReference"/>
        </w:rPr>
        <w:commentReference w:id="88"/>
      </w:r>
    </w:p>
    <w:p w14:paraId="435B68AE" w14:textId="7B890951" w:rsidR="003E668C" w:rsidRDefault="003E668C" w:rsidP="003E668C">
      <w:pPr>
        <w:pStyle w:val="Caption"/>
        <w:jc w:val="center"/>
      </w:pPr>
      <w:bookmarkStart w:id="89" w:name="_Ref151967414"/>
      <w:r>
        <w:t xml:space="preserve">Figur </w:t>
      </w:r>
      <w:r>
        <w:fldChar w:fldCharType="begin"/>
      </w:r>
      <w:r>
        <w:instrText xml:space="preserve"> SEQ Figur \* ARABIC </w:instrText>
      </w:r>
      <w:r>
        <w:fldChar w:fldCharType="separate"/>
      </w:r>
      <w:r>
        <w:fldChar w:fldCharType="end"/>
      </w:r>
      <w:bookmarkEnd w:id="89"/>
      <w:r>
        <w:t xml:space="preserve"> - Tone of Voice, udarbejdet af gruppen i fællesskab, kilde:</w:t>
      </w:r>
      <w:r>
        <w:fldChar w:fldCharType="begin"/>
      </w:r>
      <w:r w:rsidR="008C1F38">
        <w:instrText xml:space="preserve"> ADDIN ZOTERO_ITEM CSL_CITATION {"citationID":"uWAxiMcX","properties":{"formattedCitation":"(Lund,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601611">
        <w:rPr>
          <w:rFonts w:ascii="Calibri" w:hAnsi="Calibri" w:cs="Calibri"/>
        </w:rPr>
        <w:t>(Lund, 2021)</w:t>
      </w:r>
      <w:r>
        <w:fldChar w:fldCharType="end"/>
      </w:r>
    </w:p>
    <w:p w14:paraId="6ABE5241" w14:textId="77777777" w:rsidR="003E668C" w:rsidRDefault="003E668C">
      <w:pPr>
        <w:rPr>
          <w:rFonts w:asciiTheme="majorHAnsi" w:eastAsiaTheme="majorEastAsia" w:hAnsiTheme="majorHAnsi" w:cstheme="majorBidi"/>
          <w:color w:val="2F5496" w:themeColor="accent1" w:themeShade="BF"/>
          <w:sz w:val="32"/>
          <w:szCs w:val="32"/>
        </w:rPr>
      </w:pPr>
      <w:r>
        <w:br w:type="page"/>
      </w:r>
    </w:p>
    <w:p w14:paraId="228C53DA" w14:textId="34F90131" w:rsidR="006E14AF" w:rsidRDefault="007D3FDA" w:rsidP="007D3FDA">
      <w:pPr>
        <w:pStyle w:val="Heading1"/>
      </w:pPr>
      <w:r w:rsidRPr="00BA609F">
        <w:t>Design mindmap</w:t>
      </w:r>
    </w:p>
    <w:p w14:paraId="7EBBD7DC" w14:textId="4FAF76E3" w:rsidR="00210DF4" w:rsidRPr="00BA609F" w:rsidRDefault="000D160D" w:rsidP="006E14AF">
      <w:r w:rsidRPr="002C7C7E">
        <w:drawing>
          <wp:anchor distT="0" distB="0" distL="114300" distR="114300" simplePos="0" relativeHeight="251658245" behindDoc="0" locked="0" layoutInCell="1" allowOverlap="1" wp14:anchorId="20419D67" wp14:editId="205CF576">
            <wp:simplePos x="0" y="0"/>
            <wp:positionH relativeFrom="margin">
              <wp:align>left</wp:align>
            </wp:positionH>
            <wp:positionV relativeFrom="paragraph">
              <wp:posOffset>592312</wp:posOffset>
            </wp:positionV>
            <wp:extent cx="6120130" cy="6449695"/>
            <wp:effectExtent l="0" t="0" r="0" b="8255"/>
            <wp:wrapSquare wrapText="bothSides"/>
            <wp:docPr id="1291406439" name="Billede 129140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643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6449695"/>
                    </a:xfrm>
                    <a:prstGeom prst="rect">
                      <a:avLst/>
                    </a:prstGeom>
                  </pic:spPr>
                </pic:pic>
              </a:graphicData>
            </a:graphic>
          </wp:anchor>
        </w:drawing>
      </w:r>
      <w:r w:rsidR="00210DF4" w:rsidRPr="00BA609F">
        <w:br w:type="page"/>
      </w:r>
    </w:p>
    <w:p w14:paraId="60276DFC" w14:textId="3F6ADF9F" w:rsidR="00DD0931" w:rsidRPr="00BA609F" w:rsidRDefault="007D3FDA" w:rsidP="00DD0931">
      <w:pPr>
        <w:pStyle w:val="Heading1"/>
      </w:pPr>
      <w:r w:rsidRPr="00BA609F">
        <w:t>Mood</w:t>
      </w:r>
      <w:r w:rsidR="009757AB" w:rsidRPr="00BA609F">
        <w:t>b</w:t>
      </w:r>
      <w:r w:rsidRPr="00BA609F">
        <w:t>oard</w:t>
      </w:r>
      <w:r w:rsidR="00DD0931" w:rsidRPr="00BA609F">
        <w:t xml:space="preserve"> og styletile</w:t>
      </w:r>
    </w:p>
    <w:p w14:paraId="0B60DF17" w14:textId="63B34A8A" w:rsidR="00BC114A" w:rsidRPr="00BA609F" w:rsidRDefault="00BC114A" w:rsidP="001F2033">
      <w:pPr>
        <w:pStyle w:val="Heading1"/>
      </w:pPr>
    </w:p>
    <w:p w14:paraId="48C4D82D" w14:textId="77777777" w:rsidR="00BC114A" w:rsidRPr="00BA609F" w:rsidRDefault="00BC114A">
      <w:pPr>
        <w:rPr>
          <w:rFonts w:asciiTheme="majorHAnsi" w:eastAsiaTheme="majorEastAsia" w:hAnsiTheme="majorHAnsi" w:cstheme="majorBidi"/>
          <w:color w:val="2F5496" w:themeColor="accent1" w:themeShade="BF"/>
          <w:sz w:val="32"/>
          <w:szCs w:val="32"/>
        </w:rPr>
      </w:pPr>
      <w:r w:rsidRPr="00BA609F">
        <w:br w:type="page"/>
      </w:r>
    </w:p>
    <w:p w14:paraId="68C993FD" w14:textId="77777777" w:rsidR="003142B7" w:rsidRPr="00BA609F" w:rsidRDefault="00BC114A" w:rsidP="001F2033">
      <w:pPr>
        <w:pStyle w:val="Heading1"/>
      </w:pPr>
      <w:r w:rsidRPr="00BA609F">
        <w:t>S</w:t>
      </w:r>
      <w:r w:rsidR="003142B7" w:rsidRPr="00BA609F">
        <w:t>torytelling</w:t>
      </w:r>
    </w:p>
    <w:p w14:paraId="5056D45C" w14:textId="77777777" w:rsidR="003142B7" w:rsidRPr="00BA609F" w:rsidRDefault="003142B7">
      <w:pPr>
        <w:rPr>
          <w:rFonts w:asciiTheme="majorHAnsi" w:eastAsiaTheme="majorEastAsia" w:hAnsiTheme="majorHAnsi" w:cstheme="majorBidi"/>
          <w:color w:val="2F5496" w:themeColor="accent1" w:themeShade="BF"/>
          <w:sz w:val="32"/>
          <w:szCs w:val="32"/>
        </w:rPr>
      </w:pPr>
      <w:r w:rsidRPr="00BA609F">
        <w:br w:type="page"/>
      </w:r>
    </w:p>
    <w:p w14:paraId="0DD493F4" w14:textId="2E1DBF3D" w:rsidR="001F2033" w:rsidRPr="00BA609F" w:rsidRDefault="003142B7" w:rsidP="001F2033">
      <w:pPr>
        <w:pStyle w:val="Heading1"/>
      </w:pPr>
      <w:r w:rsidRPr="009757AB">
        <w:t>S</w:t>
      </w:r>
      <w:r w:rsidR="00BC114A" w:rsidRPr="009757AB">
        <w:t>kitser</w:t>
      </w:r>
    </w:p>
    <w:p w14:paraId="01DB0D11" w14:textId="77777777" w:rsidR="001F2033" w:rsidRPr="00BA609F" w:rsidRDefault="001F2033">
      <w:pPr>
        <w:rPr>
          <w:i/>
          <w:iCs/>
          <w:color w:val="44546A" w:themeColor="text2"/>
          <w:sz w:val="18"/>
          <w:szCs w:val="18"/>
        </w:rPr>
      </w:pPr>
      <w:r w:rsidRPr="00BA609F">
        <w:br w:type="page"/>
      </w:r>
    </w:p>
    <w:p w14:paraId="1BB81CA9" w14:textId="4C99E6B0" w:rsidR="007D3FDA" w:rsidRPr="00BA609F" w:rsidRDefault="006563EC" w:rsidP="00AC0F9C">
      <w:pPr>
        <w:pStyle w:val="Heading1"/>
      </w:pPr>
      <w:bookmarkStart w:id="90" w:name="_Toc152241376"/>
      <w:r w:rsidRPr="00BA609F">
        <w:t>Wireframe</w:t>
      </w:r>
    </w:p>
    <w:p w14:paraId="09FD5059" w14:textId="77777777" w:rsidR="007D3FDA" w:rsidRPr="00BA609F" w:rsidRDefault="007D3FDA">
      <w:pPr>
        <w:rPr>
          <w:rFonts w:asciiTheme="majorHAnsi" w:eastAsiaTheme="majorEastAsia" w:hAnsiTheme="majorHAnsi" w:cstheme="majorBidi"/>
          <w:color w:val="2F5496" w:themeColor="accent1" w:themeShade="BF"/>
          <w:sz w:val="32"/>
          <w:szCs w:val="32"/>
        </w:rPr>
      </w:pPr>
      <w:r w:rsidRPr="00BA609F">
        <w:br w:type="page"/>
      </w:r>
    </w:p>
    <w:p w14:paraId="60261434" w14:textId="228C5275" w:rsidR="007D3FDA" w:rsidRPr="00BA609F" w:rsidRDefault="006563EC" w:rsidP="00AC0F9C">
      <w:pPr>
        <w:pStyle w:val="Heading1"/>
      </w:pPr>
      <w:r w:rsidRPr="00BA609F">
        <w:t>Mockup</w:t>
      </w:r>
    </w:p>
    <w:p w14:paraId="21A69517" w14:textId="77777777" w:rsidR="007D3FDA" w:rsidRPr="00BA609F" w:rsidRDefault="007D3FDA">
      <w:pPr>
        <w:rPr>
          <w:rFonts w:asciiTheme="majorHAnsi" w:eastAsiaTheme="majorEastAsia" w:hAnsiTheme="majorHAnsi" w:cstheme="majorBidi"/>
          <w:color w:val="2F5496" w:themeColor="accent1" w:themeShade="BF"/>
          <w:sz w:val="32"/>
          <w:szCs w:val="32"/>
        </w:rPr>
      </w:pPr>
      <w:r w:rsidRPr="00BA609F">
        <w:br w:type="page"/>
      </w:r>
    </w:p>
    <w:p w14:paraId="694173D7" w14:textId="4A0DC514" w:rsidR="00BE6723" w:rsidRPr="007B462D" w:rsidRDefault="007B462D" w:rsidP="003142B7">
      <w:pPr>
        <w:pStyle w:val="Heading1"/>
      </w:pPr>
      <w:r w:rsidRPr="007B462D">
        <w:t>Video, lyd</w:t>
      </w:r>
      <w:r w:rsidR="003142B7">
        <w:t>, billeder</w:t>
      </w:r>
      <w:r w:rsidRPr="007B462D">
        <w:t xml:space="preserve"> og an</w:t>
      </w:r>
      <w:r>
        <w:t>imation</w:t>
      </w:r>
      <w:r w:rsidR="00BE6723" w:rsidRPr="007B462D">
        <w:br w:type="page"/>
      </w:r>
    </w:p>
    <w:p w14:paraId="68354015" w14:textId="518AF9EE" w:rsidR="007D3FDA" w:rsidRPr="007B462D" w:rsidRDefault="009C1BB9" w:rsidP="009C1BB9">
      <w:pPr>
        <w:pStyle w:val="Heading1"/>
      </w:pPr>
      <w:r w:rsidRPr="007B462D">
        <w:t>Designmanual</w:t>
      </w:r>
      <w:r w:rsidR="009757AB">
        <w:t xml:space="preserve"> (kan revurderes)</w:t>
      </w:r>
      <w:r w:rsidR="007D3FDA" w:rsidRPr="007B462D">
        <w:br w:type="page"/>
      </w:r>
    </w:p>
    <w:p w14:paraId="6803AEAB" w14:textId="4284C78F" w:rsidR="007D3FDA" w:rsidRPr="007B462D" w:rsidRDefault="00DF7A53" w:rsidP="00AC0F9C">
      <w:pPr>
        <w:pStyle w:val="Heading1"/>
      </w:pPr>
      <w:r>
        <w:t>Programmering</w:t>
      </w:r>
    </w:p>
    <w:p w14:paraId="119E2B9C" w14:textId="0F912BC8" w:rsidR="001F2033" w:rsidRPr="003E668C" w:rsidRDefault="007D3FDA" w:rsidP="003E668C">
      <w:pPr>
        <w:rPr>
          <w:rFonts w:asciiTheme="majorHAnsi" w:eastAsiaTheme="majorEastAsia" w:hAnsiTheme="majorHAnsi" w:cstheme="majorBidi"/>
          <w:color w:val="2F5496" w:themeColor="accent1" w:themeShade="BF"/>
          <w:sz w:val="32"/>
          <w:szCs w:val="32"/>
        </w:rPr>
      </w:pPr>
      <w:r w:rsidRPr="007B462D">
        <w:br w:type="page"/>
      </w:r>
      <w:bookmarkEnd w:id="90"/>
    </w:p>
    <w:p w14:paraId="48D295C2" w14:textId="722B2F7F" w:rsidR="001F2033" w:rsidRPr="006F2DBF" w:rsidRDefault="00DF7A53" w:rsidP="00DF7A53">
      <w:pPr>
        <w:pStyle w:val="Heading1"/>
        <w:rPr>
          <w:i/>
          <w:iCs/>
        </w:rPr>
      </w:pPr>
      <w:r w:rsidRPr="00DF7A53">
        <w:t>Konklusion</w:t>
      </w:r>
    </w:p>
    <w:sectPr w:rsidR="001F2033" w:rsidRPr="006F2DBF" w:rsidSect="002E2CDF">
      <w:type w:val="continuous"/>
      <w:pgSz w:w="11906" w:h="16838"/>
      <w:pgMar w:top="1701" w:right="1134" w:bottom="1701" w:left="1134"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Charlotte Xenia" w:date="2023-11-27T11:08:00Z" w:initials="CX">
    <w:p w14:paraId="0BD26F17" w14:textId="77777777" w:rsidR="00856E16" w:rsidRDefault="00856E16">
      <w:pPr>
        <w:pStyle w:val="CommentText"/>
      </w:pPr>
      <w:r>
        <w:rPr>
          <w:rStyle w:val="CommentReference"/>
        </w:rPr>
        <w:annotationRef/>
      </w:r>
      <w:r>
        <w:t>Antal anslag = 622</w:t>
      </w:r>
    </w:p>
  </w:comment>
  <w:comment w:id="29" w:author="Charlotte Xenia" w:date="2023-11-27T10:35:00Z" w:initials="CX">
    <w:p w14:paraId="3BCF1406" w14:textId="77777777" w:rsidR="00690E38" w:rsidRDefault="00690E38">
      <w:pPr>
        <w:pStyle w:val="CommentText"/>
      </w:pPr>
      <w:r>
        <w:rPr>
          <w:rStyle w:val="CommentReference"/>
        </w:rPr>
        <w:annotationRef/>
      </w:r>
      <w:r>
        <w:t>HUSK BILLEDE</w:t>
      </w:r>
    </w:p>
  </w:comment>
  <w:comment w:id="27" w:author="Charlotte Xenia" w:date="2023-11-27T11:09:00Z" w:initials="CX">
    <w:p w14:paraId="7B073671" w14:textId="77777777" w:rsidR="00423AD0" w:rsidRDefault="00423AD0">
      <w:pPr>
        <w:pStyle w:val="CommentText"/>
      </w:pPr>
      <w:r>
        <w:rPr>
          <w:rStyle w:val="CommentReference"/>
        </w:rPr>
        <w:annotationRef/>
      </w:r>
      <w:r>
        <w:t>Antal anslag uden billede og billedtekst =1072</w:t>
      </w:r>
    </w:p>
  </w:comment>
  <w:comment w:id="35" w:author="Charlotte Xenia" w:date="2023-11-27T11:10:00Z" w:initials="CX">
    <w:p w14:paraId="09892065" w14:textId="77777777" w:rsidR="006351AC" w:rsidRDefault="006351AC">
      <w:pPr>
        <w:pStyle w:val="CommentText"/>
      </w:pPr>
      <w:r>
        <w:rPr>
          <w:rStyle w:val="CommentReference"/>
        </w:rPr>
        <w:annotationRef/>
      </w:r>
      <w:r>
        <w:t>Problemstilling og -formulering = 1470</w:t>
      </w:r>
    </w:p>
  </w:comment>
  <w:comment w:id="50" w:author="Charlotte Xenia" w:date="2023-11-30T12:01:00Z" w:initials="CX">
    <w:p w14:paraId="20B46947" w14:textId="4163E33E" w:rsidR="00D37D12" w:rsidRDefault="00D37D12">
      <w:pPr>
        <w:pStyle w:val="CommentText"/>
      </w:pPr>
      <w:r>
        <w:rPr>
          <w:rStyle w:val="CommentReference"/>
        </w:rPr>
        <w:annotationRef/>
      </w:r>
      <w:r>
        <w:rPr>
          <w:noProof/>
        </w:rPr>
        <w:drawing>
          <wp:inline distT="0" distB="0" distL="0" distR="0" wp14:anchorId="301194D9" wp14:editId="110EA736">
            <wp:extent cx="6118860" cy="1897380"/>
            <wp:effectExtent l="0" t="0" r="0" b="7620"/>
            <wp:docPr id="1237107809" name="Billede 12371078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1">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51" w:author="Julie Nielsen" w:date="2023-11-27T10:30:00Z" w:initials="JN">
    <w:p w14:paraId="19B1D375" w14:textId="4C5C0DD6" w:rsidR="00AA6192" w:rsidRDefault="00AA6192" w:rsidP="00AA6192">
      <w:pPr>
        <w:pStyle w:val="CommentText"/>
      </w:pPr>
      <w:r>
        <w:rPr>
          <w:rStyle w:val="CommentReference"/>
        </w:rPr>
        <w:annotationRef/>
      </w:r>
      <w:r>
        <w:t>Vil gerne sammenligne med hvor mange der kommer ind på hjemmesiden</w:t>
      </w:r>
    </w:p>
  </w:comment>
  <w:comment w:id="54" w:author="Charlotte Xenia" w:date="2023-11-30T12:02:00Z" w:initials="CX">
    <w:p w14:paraId="42FC8D91" w14:textId="28558EC1" w:rsidR="00D37D12" w:rsidRDefault="00D37D12">
      <w:pPr>
        <w:pStyle w:val="CommentText"/>
      </w:pPr>
      <w:r>
        <w:rPr>
          <w:rStyle w:val="CommentReference"/>
        </w:rPr>
        <w:annotationRef/>
      </w:r>
      <w:r>
        <w:rPr>
          <w:noProof/>
        </w:rPr>
        <w:drawing>
          <wp:inline distT="0" distB="0" distL="0" distR="0" wp14:anchorId="75525714" wp14:editId="208D00A3">
            <wp:extent cx="6118860" cy="4343400"/>
            <wp:effectExtent l="0" t="0" r="0" b="0"/>
            <wp:docPr id="1307646990" name="Billede 13076469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55" w:author="Charlotte Xenia" w:date="2023-11-30T12:02:00Z" w:initials="CX">
    <w:p w14:paraId="1F2FC73D" w14:textId="644269EC" w:rsidR="00D37D12" w:rsidRDefault="00D37D12">
      <w:pPr>
        <w:pStyle w:val="CommentText"/>
      </w:pPr>
      <w:r>
        <w:rPr>
          <w:rStyle w:val="CommentReference"/>
        </w:rPr>
        <w:annotationRef/>
      </w:r>
      <w:r>
        <w:rPr>
          <w:noProof/>
        </w:rPr>
        <w:drawing>
          <wp:inline distT="0" distB="0" distL="0" distR="0" wp14:anchorId="62E67D3E" wp14:editId="4FA51B9F">
            <wp:extent cx="6118860" cy="4076700"/>
            <wp:effectExtent l="0" t="0" r="0" b="0"/>
            <wp:docPr id="797533453" name="Billede 797533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56" w:author="Charlotte Xenia" w:date="2023-11-30T12:03:00Z" w:initials="CX">
    <w:p w14:paraId="74ADE2E7" w14:textId="44B247A7" w:rsidR="00D37D12" w:rsidRDefault="00D37D12">
      <w:pPr>
        <w:pStyle w:val="CommentText"/>
      </w:pPr>
      <w:r>
        <w:rPr>
          <w:rStyle w:val="CommentReference"/>
        </w:rPr>
        <w:annotationRef/>
      </w:r>
      <w:r>
        <w:rPr>
          <w:noProof/>
        </w:rPr>
        <w:drawing>
          <wp:inline distT="0" distB="0" distL="0" distR="0" wp14:anchorId="0673BB52" wp14:editId="00793FED">
            <wp:extent cx="6118860" cy="4450080"/>
            <wp:effectExtent l="0" t="0" r="0" b="7620"/>
            <wp:docPr id="1618888319" name="Billede 1618888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57" w:author="Charlotte Xenia" w:date="2023-11-30T12:03:00Z" w:initials="CX">
    <w:p w14:paraId="26AD92F0" w14:textId="74B5442F" w:rsidR="00D37D12" w:rsidRDefault="00D37D12">
      <w:pPr>
        <w:pStyle w:val="CommentText"/>
      </w:pPr>
      <w:r>
        <w:rPr>
          <w:rStyle w:val="CommentReference"/>
        </w:rPr>
        <w:annotationRef/>
      </w:r>
      <w:r>
        <w:rPr>
          <w:noProof/>
        </w:rPr>
        <w:drawing>
          <wp:inline distT="0" distB="0" distL="0" distR="0" wp14:anchorId="6905B203" wp14:editId="7107CFE0">
            <wp:extent cx="6118860" cy="3840480"/>
            <wp:effectExtent l="0" t="0" r="0" b="7620"/>
            <wp:docPr id="594817586" name="Billede 5948175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62" w:author="Charlotte Xenia" w:date="2023-11-30T10:29:00Z" w:initials="CX">
    <w:p w14:paraId="45875D7F" w14:textId="024204C6" w:rsidR="00256BD4" w:rsidRDefault="00256BD4" w:rsidP="00256BD4">
      <w:pPr>
        <w:pStyle w:val="CommentText"/>
      </w:pPr>
      <w:r>
        <w:rPr>
          <w:rStyle w:val="CommentReference"/>
        </w:rPr>
        <w:annotationRef/>
      </w:r>
      <w:r>
        <w:t>Kilde: Interview med Pauline, Bilag?</w:t>
      </w:r>
    </w:p>
  </w:comment>
  <w:comment w:id="67" w:author="Charlotte Xenia" w:date="2023-11-27T13:47:00Z" w:initials="CX">
    <w:p w14:paraId="751DB812" w14:textId="77777777" w:rsidR="00087818" w:rsidRDefault="00087818">
      <w:pPr>
        <w:pStyle w:val="CommentText"/>
      </w:pPr>
      <w:r>
        <w:rPr>
          <w:rStyle w:val="CommentReference"/>
        </w:rPr>
        <w:annotationRef/>
      </w:r>
      <w:r>
        <w:t>Evt Bilag 5.1-5.? - SWOT-analyse</w:t>
      </w:r>
    </w:p>
  </w:comment>
  <w:comment w:id="68" w:author="Charlotte Xenia" w:date="2023-11-27T12:54:00Z" w:initials="CX">
    <w:p w14:paraId="12846F1C" w14:textId="0F37F8A1" w:rsidR="005A18A3" w:rsidRDefault="005A18A3" w:rsidP="005A18A3">
      <w:pPr>
        <w:pStyle w:val="CommentText"/>
      </w:pPr>
      <w:r>
        <w:rPr>
          <w:rStyle w:val="CommentReference"/>
        </w:rPr>
        <w:annotationRef/>
      </w:r>
      <w:r>
        <w:t>Kilde:</w:t>
      </w:r>
      <w:r>
        <w:br/>
      </w:r>
      <w:hyperlink r:id="rId6" w:history="1">
        <w:r w:rsidRPr="009111D0">
          <w:rPr>
            <w:rStyle w:val="Hyperlink"/>
          </w:rPr>
          <w:t>https://www.dst.dk/da/Statistik/emner/kultur-og-fritid/museer-og-zoologiske-haver/museer</w:t>
        </w:r>
      </w:hyperlink>
      <w:r>
        <w:t xml:space="preserve"> </w:t>
      </w:r>
      <w:r>
        <w:br/>
        <w:t>-</w:t>
      </w:r>
      <w:r>
        <w:br/>
      </w:r>
      <w:hyperlink r:id="rId7"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74" w:author="Charlotte Xenia" w:date="2023-11-30T12:06:00Z" w:initials="CX">
    <w:p w14:paraId="5CF3F394" w14:textId="148F5A41" w:rsidR="00CC703E" w:rsidRDefault="00CC703E">
      <w:pPr>
        <w:pStyle w:val="CommentText"/>
      </w:pPr>
      <w:r>
        <w:rPr>
          <w:rStyle w:val="CommentReference"/>
        </w:rPr>
        <w:annotationRef/>
      </w:r>
      <w:r>
        <w:rPr>
          <w:noProof/>
        </w:rPr>
        <w:drawing>
          <wp:inline distT="0" distB="0" distL="0" distR="0" wp14:anchorId="5A862243" wp14:editId="55308822">
            <wp:extent cx="6118860" cy="2903220"/>
            <wp:effectExtent l="0" t="0" r="0" b="0"/>
            <wp:docPr id="1622576168" name="Billede 1622576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8">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21D5748A" w14:textId="77777777" w:rsidR="00CC703E" w:rsidRDefault="00CC703E">
      <w:pPr>
        <w:pStyle w:val="CommentText"/>
      </w:pPr>
      <w:r>
        <w:rPr>
          <w:i/>
          <w:iCs/>
          <w:color w:val="44546A"/>
          <w:lang w:val="en-US"/>
        </w:rPr>
        <w:t xml:space="preserve">Figur </w:t>
      </w:r>
      <w:r>
        <w:rPr>
          <w:i/>
          <w:iCs/>
          <w:color w:val="44546A"/>
        </w:rPr>
        <w:t>3</w:t>
      </w:r>
      <w:r>
        <w:rPr>
          <w:i/>
          <w:iCs/>
          <w:color w:val="44546A"/>
          <w:lang w:val="en-US"/>
        </w:rPr>
        <w:t>: https://www.peterjthomson.com/2013/11/value-proposition-canvas/</w:t>
      </w:r>
    </w:p>
  </w:comment>
  <w:comment w:id="88" w:author="Julie Nielsen" w:date="2023-11-27T10:09:00Z" w:initials="JN">
    <w:p w14:paraId="6E114991" w14:textId="77777777" w:rsidR="003E668C" w:rsidRDefault="003E668C" w:rsidP="003E668C">
      <w:pPr>
        <w:pStyle w:val="CommentText"/>
      </w:pPr>
      <w:r>
        <w:rPr>
          <w:rStyle w:val="CommentReference"/>
        </w:rPr>
        <w:annotationRef/>
      </w:r>
      <w:r>
        <w:t>Tone of Voice, uarbejdet af gruppen i fællesskab, kilde: (Lund, 2021)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BD26F17" w15:done="0"/>
  <w15:commentEx w15:paraId="3BCF1406" w15:done="0"/>
  <w15:commentEx w15:paraId="7B073671" w15:done="0"/>
  <w15:commentEx w15:paraId="09892065" w15:done="0"/>
  <w15:commentEx w15:paraId="20B46947" w15:done="0"/>
  <w15:commentEx w15:paraId="19B1D375" w15:done="0"/>
  <w15:commentEx w15:paraId="42FC8D91" w15:done="0"/>
  <w15:commentEx w15:paraId="1F2FC73D" w15:done="0"/>
  <w15:commentEx w15:paraId="74ADE2E7" w15:paraIdParent="1F2FC73D" w15:done="0"/>
  <w15:commentEx w15:paraId="26AD92F0" w15:paraIdParent="1F2FC73D" w15:done="0"/>
  <w15:commentEx w15:paraId="45875D7F" w15:done="0"/>
  <w15:commentEx w15:paraId="751DB812" w15:done="0"/>
  <w15:commentEx w15:paraId="12846F1C" w15:done="0"/>
  <w15:commentEx w15:paraId="21D5748A" w15:done="0"/>
  <w15:commentEx w15:paraId="6E1149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B61B33C" w16cex:dateUtc="2023-11-27T10:08:00Z"/>
  <w16cex:commentExtensible w16cex:durableId="0D0DBB09" w16cex:dateUtc="2023-11-27T09:35:00Z"/>
  <w16cex:commentExtensible w16cex:durableId="5C63ED58" w16cex:dateUtc="2023-11-27T10:09:00Z"/>
  <w16cex:commentExtensible w16cex:durableId="0D6863DB" w16cex:dateUtc="2023-11-27T10:10:00Z"/>
  <w16cex:commentExtensible w16cex:durableId="367C7D27" w16cex:dateUtc="2023-11-30T11:01:00Z"/>
  <w16cex:commentExtensible w16cex:durableId="40193E6D" w16cex:dateUtc="2023-11-27T09:30: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07FF8EFB" w16cex:dateUtc="2023-11-30T09:29:00Z"/>
  <w16cex:commentExtensible w16cex:durableId="61C74CEF" w16cex:dateUtc="2023-11-27T12:47:00Z"/>
  <w16cex:commentExtensible w16cex:durableId="0AB862F8" w16cex:dateUtc="2023-11-27T11:54:00Z"/>
  <w16cex:commentExtensible w16cex:durableId="3A7945AF" w16cex:dateUtc="2023-11-30T11:06:00Z"/>
  <w16cex:commentExtensible w16cex:durableId="1923FB54" w16cex:dateUtc="2023-11-27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BD26F17" w16cid:durableId="6B61B33C"/>
  <w16cid:commentId w16cid:paraId="3BCF1406" w16cid:durableId="0D0DBB09"/>
  <w16cid:commentId w16cid:paraId="7B073671" w16cid:durableId="5C63ED58"/>
  <w16cid:commentId w16cid:paraId="09892065" w16cid:durableId="0D6863DB"/>
  <w16cid:commentId w16cid:paraId="20B46947" w16cid:durableId="367C7D27"/>
  <w16cid:commentId w16cid:paraId="19B1D375" w16cid:durableId="40193E6D"/>
  <w16cid:commentId w16cid:paraId="42FC8D91" w16cid:durableId="1F7DF0CC"/>
  <w16cid:commentId w16cid:paraId="1F2FC73D" w16cid:durableId="308F8910"/>
  <w16cid:commentId w16cid:paraId="74ADE2E7" w16cid:durableId="5FED79C8"/>
  <w16cid:commentId w16cid:paraId="26AD92F0" w16cid:durableId="6C8C62D5"/>
  <w16cid:commentId w16cid:paraId="45875D7F" w16cid:durableId="07FF8EFB"/>
  <w16cid:commentId w16cid:paraId="751DB812" w16cid:durableId="61C74CEF"/>
  <w16cid:commentId w16cid:paraId="12846F1C" w16cid:durableId="0AB862F8"/>
  <w16cid:commentId w16cid:paraId="21D5748A" w16cid:durableId="3A7945AF"/>
  <w16cid:commentId w16cid:paraId="6E114991" w16cid:durableId="1923F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ACAC1" w14:textId="77777777" w:rsidR="00636488" w:rsidRDefault="00636488" w:rsidP="00D96E09">
      <w:pPr>
        <w:spacing w:after="0" w:line="240" w:lineRule="auto"/>
      </w:pPr>
      <w:r>
        <w:separator/>
      </w:r>
    </w:p>
  </w:endnote>
  <w:endnote w:type="continuationSeparator" w:id="0">
    <w:p w14:paraId="0085182E" w14:textId="77777777" w:rsidR="00636488" w:rsidRDefault="00636488" w:rsidP="00D96E09">
      <w:pPr>
        <w:spacing w:after="0" w:line="240" w:lineRule="auto"/>
      </w:pPr>
      <w:r>
        <w:continuationSeparator/>
      </w:r>
    </w:p>
  </w:endnote>
  <w:endnote w:type="continuationNotice" w:id="1">
    <w:p w14:paraId="6D0B5255" w14:textId="77777777" w:rsidR="00636488" w:rsidRDefault="006364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21931" w14:textId="6932419F" w:rsidR="00CC651A" w:rsidRDefault="00CC651A">
    <w:pPr>
      <w:pStyle w:val="Footer"/>
    </w:pPr>
  </w:p>
  <w:p w14:paraId="4429AB2E" w14:textId="03795592" w:rsidR="003C2C4F" w:rsidRDefault="003C2C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2DC1C4F2" w14:paraId="4C77F699" w14:textId="77777777" w:rsidTr="2DC1C4F2">
      <w:trPr>
        <w:trHeight w:val="300"/>
        <w:del w:id="14" w:author="Charlotte Xenia" w:date="2023-11-30T13:01:00Z"/>
      </w:trPr>
      <w:tc>
        <w:tcPr>
          <w:tcW w:w="3210" w:type="dxa"/>
        </w:tcPr>
        <w:customXmlDelRangeStart w:id="15" w:author="Charlotte Xenia" w:date="2023-11-30T13:01:00Z"/>
        <w:sdt>
          <w:sdtPr>
            <w:id w:val="-1130398470"/>
            <w:docPartObj>
              <w:docPartGallery w:val="Page Numbers (Bottom of Page)"/>
              <w:docPartUnique/>
            </w:docPartObj>
          </w:sdtPr>
          <w:sdtContent>
            <w:customXmlDelRangeEnd w:id="15"/>
            <w:p w14:paraId="634C908C" w14:textId="674F0A6E" w:rsidR="00E76982" w:rsidRDefault="00E76982">
              <w:pPr>
                <w:pStyle w:val="Footer"/>
                <w:jc w:val="right"/>
                <w:rPr>
                  <w:del w:id="16" w:author="Charlotte Xenia" w:date="2023-11-30T13:01:00Z"/>
                </w:rPr>
              </w:pPr>
              <w:del w:id="17" w:author="Charlotte Xenia" w:date="2023-11-30T13:01:00Z">
                <w:r>
                  <w:fldChar w:fldCharType="begin"/>
                </w:r>
                <w:r>
                  <w:delInstrText>PAGE   \* MERGEFORMAT</w:delInstrText>
                </w:r>
                <w:r>
                  <w:fldChar w:fldCharType="separate"/>
                </w:r>
                <w:r>
                  <w:delText>2</w:delText>
                </w:r>
                <w:r>
                  <w:fldChar w:fldCharType="end"/>
                </w:r>
              </w:del>
            </w:p>
            <w:customXmlDelRangeStart w:id="18" w:author="Charlotte Xenia" w:date="2023-11-30T13:01:00Z"/>
          </w:sdtContent>
        </w:sdt>
        <w:customXmlDelRangeEnd w:id="18"/>
        <w:p w14:paraId="5248A5D9" w14:textId="207E847D" w:rsidR="2DC1C4F2" w:rsidRDefault="2DC1C4F2" w:rsidP="2DC1C4F2">
          <w:pPr>
            <w:pStyle w:val="Header"/>
            <w:ind w:left="-115"/>
            <w:rPr>
              <w:del w:id="19" w:author="Charlotte Xenia" w:date="2023-11-30T13:01:00Z"/>
            </w:rPr>
          </w:pPr>
        </w:p>
      </w:tc>
      <w:tc>
        <w:tcPr>
          <w:tcW w:w="3210" w:type="dxa"/>
        </w:tcPr>
        <w:p w14:paraId="0469BE51" w14:textId="1080F132" w:rsidR="2DC1C4F2" w:rsidRDefault="2DC1C4F2" w:rsidP="2DC1C4F2">
          <w:pPr>
            <w:pStyle w:val="Header"/>
            <w:jc w:val="center"/>
            <w:rPr>
              <w:del w:id="20" w:author="Charlotte Xenia" w:date="2023-11-30T13:01:00Z"/>
            </w:rPr>
          </w:pPr>
        </w:p>
      </w:tc>
      <w:tc>
        <w:tcPr>
          <w:tcW w:w="3210" w:type="dxa"/>
        </w:tcPr>
        <w:p w14:paraId="0474812D" w14:textId="2ABE4358" w:rsidR="2DC1C4F2" w:rsidRDefault="2DC1C4F2" w:rsidP="2DC1C4F2">
          <w:pPr>
            <w:pStyle w:val="Header"/>
            <w:ind w:right="-115"/>
            <w:jc w:val="right"/>
            <w:rPr>
              <w:del w:id="21" w:author="Charlotte Xenia" w:date="2023-11-30T13:01:00Z"/>
            </w:rPr>
          </w:pPr>
        </w:p>
      </w:tc>
    </w:tr>
  </w:tbl>
  <w:p w14:paraId="48C35D16" w14:textId="588F33A7" w:rsidR="003C2C4F" w:rsidRDefault="003C2C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2DC1C4F2" w14:paraId="19CF68AE" w14:textId="77777777" w:rsidTr="2DC1C4F2">
      <w:trPr>
        <w:trHeight w:val="300"/>
      </w:trPr>
      <w:tc>
        <w:tcPr>
          <w:tcW w:w="3210" w:type="dxa"/>
        </w:tcPr>
        <w:p w14:paraId="35794D29" w14:textId="638EE79E" w:rsidR="2DC1C4F2" w:rsidRDefault="2DC1C4F2" w:rsidP="2DC1C4F2">
          <w:pPr>
            <w:pStyle w:val="Header"/>
            <w:ind w:left="-115"/>
          </w:pPr>
        </w:p>
      </w:tc>
      <w:tc>
        <w:tcPr>
          <w:tcW w:w="3210" w:type="dxa"/>
        </w:tcPr>
        <w:p w14:paraId="2F7B302B" w14:textId="08FB58FD" w:rsidR="2DC1C4F2" w:rsidRDefault="2DC1C4F2" w:rsidP="2DC1C4F2">
          <w:pPr>
            <w:pStyle w:val="Header"/>
            <w:jc w:val="center"/>
          </w:pPr>
        </w:p>
      </w:tc>
      <w:tc>
        <w:tcPr>
          <w:tcW w:w="3210" w:type="dxa"/>
        </w:tcPr>
        <w:p w14:paraId="527A83CE" w14:textId="66E5B412" w:rsidR="2DC1C4F2" w:rsidRDefault="2DC1C4F2" w:rsidP="2DC1C4F2">
          <w:pPr>
            <w:pStyle w:val="Header"/>
            <w:ind w:right="-115"/>
            <w:jc w:val="right"/>
          </w:pPr>
        </w:p>
      </w:tc>
    </w:tr>
  </w:tbl>
  <w:p w14:paraId="357288F8" w14:textId="168EAE18" w:rsidR="005A325C" w:rsidRDefault="005A32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5C522" w14:textId="77777777" w:rsidR="007C2E2E" w:rsidRDefault="007C2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8AF99" w14:textId="77777777" w:rsidR="00636488" w:rsidRDefault="00636488" w:rsidP="00D96E09">
      <w:pPr>
        <w:spacing w:after="0" w:line="240" w:lineRule="auto"/>
      </w:pPr>
      <w:r>
        <w:separator/>
      </w:r>
    </w:p>
  </w:footnote>
  <w:footnote w:type="continuationSeparator" w:id="0">
    <w:p w14:paraId="48E7C6BC" w14:textId="77777777" w:rsidR="00636488" w:rsidRDefault="00636488" w:rsidP="00D96E09">
      <w:pPr>
        <w:spacing w:after="0" w:line="240" w:lineRule="auto"/>
      </w:pPr>
      <w:r>
        <w:continuationSeparator/>
      </w:r>
    </w:p>
  </w:footnote>
  <w:footnote w:type="continuationNotice" w:id="1">
    <w:p w14:paraId="2364E724" w14:textId="77777777" w:rsidR="00636488" w:rsidRDefault="006364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2DC1C4F2" w14:paraId="6AE309AF" w14:textId="77777777" w:rsidTr="2DC1C4F2">
      <w:trPr>
        <w:trHeight w:val="300"/>
      </w:trPr>
      <w:tc>
        <w:tcPr>
          <w:tcW w:w="3210" w:type="dxa"/>
        </w:tcPr>
        <w:p w14:paraId="5409D4A9" w14:textId="7631F691" w:rsidR="2DC1C4F2" w:rsidRDefault="2DC1C4F2" w:rsidP="2DC1C4F2">
          <w:pPr>
            <w:pStyle w:val="Header"/>
            <w:ind w:left="-115"/>
          </w:pPr>
        </w:p>
      </w:tc>
      <w:tc>
        <w:tcPr>
          <w:tcW w:w="3210" w:type="dxa"/>
        </w:tcPr>
        <w:p w14:paraId="5F3CC6D1" w14:textId="6927E1EF" w:rsidR="2DC1C4F2" w:rsidRDefault="2DC1C4F2" w:rsidP="2DC1C4F2">
          <w:pPr>
            <w:pStyle w:val="Header"/>
            <w:jc w:val="center"/>
          </w:pPr>
        </w:p>
      </w:tc>
      <w:tc>
        <w:tcPr>
          <w:tcW w:w="3210" w:type="dxa"/>
        </w:tcPr>
        <w:p w14:paraId="7822EEDB" w14:textId="5BF3E7BF" w:rsidR="2DC1C4F2" w:rsidRDefault="2DC1C4F2" w:rsidP="2DC1C4F2">
          <w:pPr>
            <w:pStyle w:val="Header"/>
            <w:ind w:right="-115"/>
            <w:jc w:val="right"/>
          </w:pPr>
        </w:p>
      </w:tc>
    </w:tr>
  </w:tbl>
  <w:p w14:paraId="30DB18DA" w14:textId="7296448B" w:rsidR="005A325C" w:rsidRDefault="005A32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2DC1C4F2" w14:paraId="51343D6B" w14:textId="77777777" w:rsidTr="2DC1C4F2">
      <w:trPr>
        <w:trHeight w:val="300"/>
      </w:trPr>
      <w:tc>
        <w:tcPr>
          <w:tcW w:w="3210" w:type="dxa"/>
        </w:tcPr>
        <w:p w14:paraId="4311165C" w14:textId="5EB36C99" w:rsidR="2DC1C4F2" w:rsidRDefault="2DC1C4F2" w:rsidP="2DC1C4F2">
          <w:pPr>
            <w:pStyle w:val="Header"/>
            <w:ind w:left="-115"/>
          </w:pPr>
        </w:p>
      </w:tc>
      <w:tc>
        <w:tcPr>
          <w:tcW w:w="3210" w:type="dxa"/>
        </w:tcPr>
        <w:p w14:paraId="1BF86E07" w14:textId="7923B448" w:rsidR="2DC1C4F2" w:rsidRDefault="2DC1C4F2" w:rsidP="2DC1C4F2">
          <w:pPr>
            <w:pStyle w:val="Header"/>
            <w:jc w:val="center"/>
          </w:pPr>
        </w:p>
      </w:tc>
      <w:tc>
        <w:tcPr>
          <w:tcW w:w="3210" w:type="dxa"/>
        </w:tcPr>
        <w:p w14:paraId="55F4F16D" w14:textId="64E8CF57" w:rsidR="2DC1C4F2" w:rsidRDefault="2DC1C4F2" w:rsidP="2DC1C4F2">
          <w:pPr>
            <w:pStyle w:val="Header"/>
            <w:ind w:right="-115"/>
            <w:jc w:val="right"/>
          </w:pPr>
        </w:p>
      </w:tc>
    </w:tr>
  </w:tbl>
  <w:p w14:paraId="40B8DD26" w14:textId="772B3302" w:rsidR="005A325C" w:rsidRDefault="005A3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C53D6"/>
    <w:multiLevelType w:val="hybridMultilevel"/>
    <w:tmpl w:val="573E6FCC"/>
    <w:lvl w:ilvl="0" w:tplc="66AAF428">
      <w:start w:val="3"/>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4596964"/>
    <w:multiLevelType w:val="hybridMultilevel"/>
    <w:tmpl w:val="D50011EA"/>
    <w:lvl w:ilvl="0" w:tplc="9EB612AC">
      <w:start w:val="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3" w15:restartNumberingAfterBreak="0">
    <w:nsid w:val="1026230B"/>
    <w:multiLevelType w:val="hybridMultilevel"/>
    <w:tmpl w:val="D456A124"/>
    <w:lvl w:ilvl="0" w:tplc="99746624">
      <w:start w:val="1"/>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66341F7A"/>
    <w:multiLevelType w:val="hybridMultilevel"/>
    <w:tmpl w:val="CE9A8FB4"/>
    <w:lvl w:ilvl="0" w:tplc="D0C4ACC0">
      <w:numFmt w:val="bullet"/>
      <w:lvlText w:val="-"/>
      <w:lvlJc w:val="left"/>
      <w:pPr>
        <w:ind w:left="720" w:hanging="360"/>
      </w:pPr>
      <w:rPr>
        <w:rFonts w:ascii="Calibri Light" w:eastAsiaTheme="majorEastAsia" w:hAnsi="Calibri Light" w:cs="Calibri Light" w:hint="default"/>
        <w:sz w:val="32"/>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789257E7"/>
    <w:multiLevelType w:val="hybridMultilevel"/>
    <w:tmpl w:val="2258D868"/>
    <w:lvl w:ilvl="0" w:tplc="1094703C">
      <w:start w:val="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7F4D0F31"/>
    <w:multiLevelType w:val="hybridMultilevel"/>
    <w:tmpl w:val="1018C1A4"/>
    <w:lvl w:ilvl="0" w:tplc="4FBC365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2064981892">
    <w:abstractNumId w:val="4"/>
  </w:num>
  <w:num w:numId="2" w16cid:durableId="1213543125">
    <w:abstractNumId w:val="2"/>
  </w:num>
  <w:num w:numId="3" w16cid:durableId="1525362435">
    <w:abstractNumId w:val="1"/>
  </w:num>
  <w:num w:numId="4" w16cid:durableId="112789676">
    <w:abstractNumId w:val="6"/>
  </w:num>
  <w:num w:numId="5" w16cid:durableId="2145078924">
    <w:abstractNumId w:val="8"/>
  </w:num>
  <w:num w:numId="6" w16cid:durableId="188643050">
    <w:abstractNumId w:val="0"/>
  </w:num>
  <w:num w:numId="7" w16cid:durableId="546113979">
    <w:abstractNumId w:val="7"/>
  </w:num>
  <w:num w:numId="8" w16cid:durableId="817696984">
    <w:abstractNumId w:val="5"/>
  </w:num>
  <w:num w:numId="9" w16cid:durableId="40712090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C5D"/>
    <w:rsid w:val="00002DA5"/>
    <w:rsid w:val="0000352E"/>
    <w:rsid w:val="00003A59"/>
    <w:rsid w:val="000043A9"/>
    <w:rsid w:val="0000494B"/>
    <w:rsid w:val="00004D6A"/>
    <w:rsid w:val="00007039"/>
    <w:rsid w:val="0000753D"/>
    <w:rsid w:val="00007B48"/>
    <w:rsid w:val="00010224"/>
    <w:rsid w:val="000102A2"/>
    <w:rsid w:val="00010BAD"/>
    <w:rsid w:val="00012C5B"/>
    <w:rsid w:val="0001620F"/>
    <w:rsid w:val="00017983"/>
    <w:rsid w:val="0002432D"/>
    <w:rsid w:val="00025AE9"/>
    <w:rsid w:val="00025EF2"/>
    <w:rsid w:val="000269D3"/>
    <w:rsid w:val="00026D32"/>
    <w:rsid w:val="00026D6D"/>
    <w:rsid w:val="0002705B"/>
    <w:rsid w:val="00027C98"/>
    <w:rsid w:val="000311AC"/>
    <w:rsid w:val="0003287F"/>
    <w:rsid w:val="00032BE3"/>
    <w:rsid w:val="00033198"/>
    <w:rsid w:val="00040113"/>
    <w:rsid w:val="00041205"/>
    <w:rsid w:val="000415D3"/>
    <w:rsid w:val="00042D7E"/>
    <w:rsid w:val="00043611"/>
    <w:rsid w:val="0004376D"/>
    <w:rsid w:val="00044512"/>
    <w:rsid w:val="00046D40"/>
    <w:rsid w:val="0005137E"/>
    <w:rsid w:val="00051B9F"/>
    <w:rsid w:val="00052625"/>
    <w:rsid w:val="00054728"/>
    <w:rsid w:val="00055E28"/>
    <w:rsid w:val="00060173"/>
    <w:rsid w:val="000614FC"/>
    <w:rsid w:val="00061518"/>
    <w:rsid w:val="00061CF0"/>
    <w:rsid w:val="00063371"/>
    <w:rsid w:val="00063C97"/>
    <w:rsid w:val="00063E92"/>
    <w:rsid w:val="00064735"/>
    <w:rsid w:val="00066226"/>
    <w:rsid w:val="00066FF5"/>
    <w:rsid w:val="00071C79"/>
    <w:rsid w:val="00072C11"/>
    <w:rsid w:val="0007323F"/>
    <w:rsid w:val="000755D2"/>
    <w:rsid w:val="000756F4"/>
    <w:rsid w:val="0007601C"/>
    <w:rsid w:val="00077C47"/>
    <w:rsid w:val="00077F63"/>
    <w:rsid w:val="0008083F"/>
    <w:rsid w:val="0008130D"/>
    <w:rsid w:val="000835BB"/>
    <w:rsid w:val="0008463E"/>
    <w:rsid w:val="00085403"/>
    <w:rsid w:val="00085BF9"/>
    <w:rsid w:val="00086440"/>
    <w:rsid w:val="00086C7E"/>
    <w:rsid w:val="00086F33"/>
    <w:rsid w:val="00087806"/>
    <w:rsid w:val="00087818"/>
    <w:rsid w:val="00090966"/>
    <w:rsid w:val="00090B63"/>
    <w:rsid w:val="00090C6D"/>
    <w:rsid w:val="00091D43"/>
    <w:rsid w:val="00094786"/>
    <w:rsid w:val="0009489B"/>
    <w:rsid w:val="00094AA9"/>
    <w:rsid w:val="00094D11"/>
    <w:rsid w:val="0009578E"/>
    <w:rsid w:val="00096023"/>
    <w:rsid w:val="00096E1F"/>
    <w:rsid w:val="000A0672"/>
    <w:rsid w:val="000A18ED"/>
    <w:rsid w:val="000A410A"/>
    <w:rsid w:val="000A59D7"/>
    <w:rsid w:val="000A6E93"/>
    <w:rsid w:val="000A7FAF"/>
    <w:rsid w:val="000B1663"/>
    <w:rsid w:val="000B2B0E"/>
    <w:rsid w:val="000B454B"/>
    <w:rsid w:val="000B664F"/>
    <w:rsid w:val="000B6651"/>
    <w:rsid w:val="000B7564"/>
    <w:rsid w:val="000B78F1"/>
    <w:rsid w:val="000C0876"/>
    <w:rsid w:val="000C0B1D"/>
    <w:rsid w:val="000C0F90"/>
    <w:rsid w:val="000C33BF"/>
    <w:rsid w:val="000C35DB"/>
    <w:rsid w:val="000C4094"/>
    <w:rsid w:val="000C67B9"/>
    <w:rsid w:val="000C6C7C"/>
    <w:rsid w:val="000C779D"/>
    <w:rsid w:val="000C7B04"/>
    <w:rsid w:val="000C7CCD"/>
    <w:rsid w:val="000D160D"/>
    <w:rsid w:val="000D5521"/>
    <w:rsid w:val="000E0BC0"/>
    <w:rsid w:val="000E0CAB"/>
    <w:rsid w:val="000E1E23"/>
    <w:rsid w:val="000E2418"/>
    <w:rsid w:val="000E5C26"/>
    <w:rsid w:val="000E6F1E"/>
    <w:rsid w:val="000E7B39"/>
    <w:rsid w:val="000F02D7"/>
    <w:rsid w:val="000F02D9"/>
    <w:rsid w:val="000F0E96"/>
    <w:rsid w:val="000F1603"/>
    <w:rsid w:val="000F227C"/>
    <w:rsid w:val="000F3BB2"/>
    <w:rsid w:val="000F44A1"/>
    <w:rsid w:val="000F4BEE"/>
    <w:rsid w:val="000F56A9"/>
    <w:rsid w:val="000F66C4"/>
    <w:rsid w:val="000F7501"/>
    <w:rsid w:val="0010115E"/>
    <w:rsid w:val="001021F3"/>
    <w:rsid w:val="00104A05"/>
    <w:rsid w:val="001061B1"/>
    <w:rsid w:val="00107304"/>
    <w:rsid w:val="00107427"/>
    <w:rsid w:val="001078CC"/>
    <w:rsid w:val="00110CC4"/>
    <w:rsid w:val="0011214F"/>
    <w:rsid w:val="001131F3"/>
    <w:rsid w:val="001134CB"/>
    <w:rsid w:val="001138B2"/>
    <w:rsid w:val="001144C3"/>
    <w:rsid w:val="00114E7A"/>
    <w:rsid w:val="00115C80"/>
    <w:rsid w:val="00116134"/>
    <w:rsid w:val="00116CC7"/>
    <w:rsid w:val="00120422"/>
    <w:rsid w:val="00120E13"/>
    <w:rsid w:val="0012107F"/>
    <w:rsid w:val="00121354"/>
    <w:rsid w:val="00121811"/>
    <w:rsid w:val="00121C75"/>
    <w:rsid w:val="001240DA"/>
    <w:rsid w:val="001246B1"/>
    <w:rsid w:val="001252EA"/>
    <w:rsid w:val="00126755"/>
    <w:rsid w:val="001269D8"/>
    <w:rsid w:val="00126C87"/>
    <w:rsid w:val="001309AF"/>
    <w:rsid w:val="0013122E"/>
    <w:rsid w:val="00133B62"/>
    <w:rsid w:val="00135335"/>
    <w:rsid w:val="0013703B"/>
    <w:rsid w:val="00137A42"/>
    <w:rsid w:val="001413AF"/>
    <w:rsid w:val="00142C80"/>
    <w:rsid w:val="00142FD9"/>
    <w:rsid w:val="001436C6"/>
    <w:rsid w:val="00143737"/>
    <w:rsid w:val="00143C4D"/>
    <w:rsid w:val="00144AB4"/>
    <w:rsid w:val="00145894"/>
    <w:rsid w:val="00146369"/>
    <w:rsid w:val="001475D3"/>
    <w:rsid w:val="00147731"/>
    <w:rsid w:val="00151C52"/>
    <w:rsid w:val="00151D85"/>
    <w:rsid w:val="00151F25"/>
    <w:rsid w:val="001521FA"/>
    <w:rsid w:val="00152F32"/>
    <w:rsid w:val="00154282"/>
    <w:rsid w:val="00160B71"/>
    <w:rsid w:val="00162FE5"/>
    <w:rsid w:val="00163A35"/>
    <w:rsid w:val="0016416C"/>
    <w:rsid w:val="001653F5"/>
    <w:rsid w:val="0016583D"/>
    <w:rsid w:val="00167289"/>
    <w:rsid w:val="00170461"/>
    <w:rsid w:val="00170861"/>
    <w:rsid w:val="00171559"/>
    <w:rsid w:val="00171FE1"/>
    <w:rsid w:val="00172A0A"/>
    <w:rsid w:val="00172E02"/>
    <w:rsid w:val="00174A57"/>
    <w:rsid w:val="0017520A"/>
    <w:rsid w:val="00177440"/>
    <w:rsid w:val="0018084E"/>
    <w:rsid w:val="00180E03"/>
    <w:rsid w:val="00182126"/>
    <w:rsid w:val="0018309C"/>
    <w:rsid w:val="00184AEC"/>
    <w:rsid w:val="001876C7"/>
    <w:rsid w:val="00190CC6"/>
    <w:rsid w:val="00190FA2"/>
    <w:rsid w:val="00192235"/>
    <w:rsid w:val="001933AE"/>
    <w:rsid w:val="00193B38"/>
    <w:rsid w:val="00194B8D"/>
    <w:rsid w:val="001950CC"/>
    <w:rsid w:val="0019521F"/>
    <w:rsid w:val="00195BD5"/>
    <w:rsid w:val="001976BC"/>
    <w:rsid w:val="001A15DD"/>
    <w:rsid w:val="001A221D"/>
    <w:rsid w:val="001A2A91"/>
    <w:rsid w:val="001A2D8A"/>
    <w:rsid w:val="001A319D"/>
    <w:rsid w:val="001A40FF"/>
    <w:rsid w:val="001A49C0"/>
    <w:rsid w:val="001A57F6"/>
    <w:rsid w:val="001A6117"/>
    <w:rsid w:val="001A6528"/>
    <w:rsid w:val="001A73F8"/>
    <w:rsid w:val="001B0C0E"/>
    <w:rsid w:val="001B1E00"/>
    <w:rsid w:val="001B2476"/>
    <w:rsid w:val="001B2D70"/>
    <w:rsid w:val="001B2FD6"/>
    <w:rsid w:val="001B3BEB"/>
    <w:rsid w:val="001B3FF8"/>
    <w:rsid w:val="001B4171"/>
    <w:rsid w:val="001B4CB0"/>
    <w:rsid w:val="001B5949"/>
    <w:rsid w:val="001B5973"/>
    <w:rsid w:val="001B712B"/>
    <w:rsid w:val="001B74A0"/>
    <w:rsid w:val="001C004C"/>
    <w:rsid w:val="001C3F6F"/>
    <w:rsid w:val="001C441A"/>
    <w:rsid w:val="001C60C9"/>
    <w:rsid w:val="001C62CF"/>
    <w:rsid w:val="001C63B6"/>
    <w:rsid w:val="001C6BFB"/>
    <w:rsid w:val="001C6D91"/>
    <w:rsid w:val="001D04F0"/>
    <w:rsid w:val="001D0A9D"/>
    <w:rsid w:val="001D3819"/>
    <w:rsid w:val="001D5746"/>
    <w:rsid w:val="001D5A65"/>
    <w:rsid w:val="001D785A"/>
    <w:rsid w:val="001E0D49"/>
    <w:rsid w:val="001E1858"/>
    <w:rsid w:val="001E2F5D"/>
    <w:rsid w:val="001E382D"/>
    <w:rsid w:val="001E49C4"/>
    <w:rsid w:val="001E5B2E"/>
    <w:rsid w:val="001F0A8E"/>
    <w:rsid w:val="001F0E6D"/>
    <w:rsid w:val="001F2033"/>
    <w:rsid w:val="001F2744"/>
    <w:rsid w:val="001F2FB8"/>
    <w:rsid w:val="001F355D"/>
    <w:rsid w:val="001F35A6"/>
    <w:rsid w:val="001F4D67"/>
    <w:rsid w:val="001F645B"/>
    <w:rsid w:val="001F6BFA"/>
    <w:rsid w:val="00202AC7"/>
    <w:rsid w:val="002039DF"/>
    <w:rsid w:val="00203ECB"/>
    <w:rsid w:val="002053A9"/>
    <w:rsid w:val="0020586A"/>
    <w:rsid w:val="0020695D"/>
    <w:rsid w:val="00207993"/>
    <w:rsid w:val="00210975"/>
    <w:rsid w:val="00210DF4"/>
    <w:rsid w:val="00212161"/>
    <w:rsid w:val="00212280"/>
    <w:rsid w:val="00213123"/>
    <w:rsid w:val="00213CAC"/>
    <w:rsid w:val="00213E15"/>
    <w:rsid w:val="002176D3"/>
    <w:rsid w:val="002201D7"/>
    <w:rsid w:val="00221525"/>
    <w:rsid w:val="002258C4"/>
    <w:rsid w:val="00225B2B"/>
    <w:rsid w:val="00227553"/>
    <w:rsid w:val="00227C69"/>
    <w:rsid w:val="00231831"/>
    <w:rsid w:val="002327BA"/>
    <w:rsid w:val="00233B4C"/>
    <w:rsid w:val="00233CB9"/>
    <w:rsid w:val="00233D06"/>
    <w:rsid w:val="00235E61"/>
    <w:rsid w:val="00236ECF"/>
    <w:rsid w:val="002373EF"/>
    <w:rsid w:val="002374B0"/>
    <w:rsid w:val="002428D2"/>
    <w:rsid w:val="00242DF6"/>
    <w:rsid w:val="002431E6"/>
    <w:rsid w:val="00243499"/>
    <w:rsid w:val="00245352"/>
    <w:rsid w:val="00245497"/>
    <w:rsid w:val="00245546"/>
    <w:rsid w:val="00245CDE"/>
    <w:rsid w:val="002501DA"/>
    <w:rsid w:val="00251C3C"/>
    <w:rsid w:val="002525C1"/>
    <w:rsid w:val="002531E4"/>
    <w:rsid w:val="00254357"/>
    <w:rsid w:val="00256BD4"/>
    <w:rsid w:val="002575DB"/>
    <w:rsid w:val="00257AAE"/>
    <w:rsid w:val="00260230"/>
    <w:rsid w:val="00260355"/>
    <w:rsid w:val="0026167D"/>
    <w:rsid w:val="002649F2"/>
    <w:rsid w:val="0026550E"/>
    <w:rsid w:val="00267E0F"/>
    <w:rsid w:val="00270498"/>
    <w:rsid w:val="002712B5"/>
    <w:rsid w:val="002732BE"/>
    <w:rsid w:val="00273468"/>
    <w:rsid w:val="002741D7"/>
    <w:rsid w:val="002747D6"/>
    <w:rsid w:val="00274B00"/>
    <w:rsid w:val="00274F19"/>
    <w:rsid w:val="00275657"/>
    <w:rsid w:val="00277A07"/>
    <w:rsid w:val="00280F3E"/>
    <w:rsid w:val="002810CC"/>
    <w:rsid w:val="002815DD"/>
    <w:rsid w:val="002822E8"/>
    <w:rsid w:val="00282D29"/>
    <w:rsid w:val="00283844"/>
    <w:rsid w:val="00284A9A"/>
    <w:rsid w:val="00285B73"/>
    <w:rsid w:val="002873B6"/>
    <w:rsid w:val="002875D6"/>
    <w:rsid w:val="002903E9"/>
    <w:rsid w:val="00291742"/>
    <w:rsid w:val="00291C65"/>
    <w:rsid w:val="00291E09"/>
    <w:rsid w:val="002928D1"/>
    <w:rsid w:val="00293A28"/>
    <w:rsid w:val="00294C13"/>
    <w:rsid w:val="002956D0"/>
    <w:rsid w:val="002A031E"/>
    <w:rsid w:val="002A03A5"/>
    <w:rsid w:val="002A0764"/>
    <w:rsid w:val="002A1893"/>
    <w:rsid w:val="002A1BD0"/>
    <w:rsid w:val="002A226E"/>
    <w:rsid w:val="002A315D"/>
    <w:rsid w:val="002A319C"/>
    <w:rsid w:val="002A4142"/>
    <w:rsid w:val="002A4E62"/>
    <w:rsid w:val="002A7E7C"/>
    <w:rsid w:val="002B00BC"/>
    <w:rsid w:val="002B1743"/>
    <w:rsid w:val="002B21CF"/>
    <w:rsid w:val="002B41CD"/>
    <w:rsid w:val="002B4585"/>
    <w:rsid w:val="002B5843"/>
    <w:rsid w:val="002B5AF1"/>
    <w:rsid w:val="002B66CC"/>
    <w:rsid w:val="002C0085"/>
    <w:rsid w:val="002C2548"/>
    <w:rsid w:val="002C313E"/>
    <w:rsid w:val="002C33C8"/>
    <w:rsid w:val="002C4A96"/>
    <w:rsid w:val="002C5694"/>
    <w:rsid w:val="002C6D7D"/>
    <w:rsid w:val="002C737C"/>
    <w:rsid w:val="002C747E"/>
    <w:rsid w:val="002C7692"/>
    <w:rsid w:val="002C7C7E"/>
    <w:rsid w:val="002D1182"/>
    <w:rsid w:val="002D119D"/>
    <w:rsid w:val="002D1DEB"/>
    <w:rsid w:val="002D20F7"/>
    <w:rsid w:val="002D251B"/>
    <w:rsid w:val="002D6414"/>
    <w:rsid w:val="002D710E"/>
    <w:rsid w:val="002E2CDF"/>
    <w:rsid w:val="002E384D"/>
    <w:rsid w:val="002E4576"/>
    <w:rsid w:val="002E4609"/>
    <w:rsid w:val="002E51E2"/>
    <w:rsid w:val="002E563F"/>
    <w:rsid w:val="002E6874"/>
    <w:rsid w:val="002E71F6"/>
    <w:rsid w:val="002F0746"/>
    <w:rsid w:val="002F255C"/>
    <w:rsid w:val="002F276B"/>
    <w:rsid w:val="002F295D"/>
    <w:rsid w:val="002F34E8"/>
    <w:rsid w:val="002F3C05"/>
    <w:rsid w:val="002F437A"/>
    <w:rsid w:val="002F464E"/>
    <w:rsid w:val="002F47BD"/>
    <w:rsid w:val="002F4B1C"/>
    <w:rsid w:val="002F514E"/>
    <w:rsid w:val="002F557B"/>
    <w:rsid w:val="002F56E8"/>
    <w:rsid w:val="002F5CC7"/>
    <w:rsid w:val="002F64E2"/>
    <w:rsid w:val="002F7D72"/>
    <w:rsid w:val="003011DF"/>
    <w:rsid w:val="00302F21"/>
    <w:rsid w:val="0030555A"/>
    <w:rsid w:val="00306119"/>
    <w:rsid w:val="003072A6"/>
    <w:rsid w:val="003116AB"/>
    <w:rsid w:val="00311703"/>
    <w:rsid w:val="00311B8B"/>
    <w:rsid w:val="003142B7"/>
    <w:rsid w:val="00316B9A"/>
    <w:rsid w:val="00317C2F"/>
    <w:rsid w:val="0032117B"/>
    <w:rsid w:val="0032221D"/>
    <w:rsid w:val="00322266"/>
    <w:rsid w:val="00322A10"/>
    <w:rsid w:val="00323940"/>
    <w:rsid w:val="003242DB"/>
    <w:rsid w:val="00325D7E"/>
    <w:rsid w:val="0032630E"/>
    <w:rsid w:val="0032660C"/>
    <w:rsid w:val="00326688"/>
    <w:rsid w:val="00330158"/>
    <w:rsid w:val="003307D6"/>
    <w:rsid w:val="00330AB4"/>
    <w:rsid w:val="00331E34"/>
    <w:rsid w:val="0033455B"/>
    <w:rsid w:val="0033716A"/>
    <w:rsid w:val="003371AA"/>
    <w:rsid w:val="003378E1"/>
    <w:rsid w:val="003427C6"/>
    <w:rsid w:val="0034281D"/>
    <w:rsid w:val="0034371D"/>
    <w:rsid w:val="0034613A"/>
    <w:rsid w:val="00346C5F"/>
    <w:rsid w:val="003501AB"/>
    <w:rsid w:val="00351CB6"/>
    <w:rsid w:val="00352913"/>
    <w:rsid w:val="003559D1"/>
    <w:rsid w:val="00357390"/>
    <w:rsid w:val="00360CA5"/>
    <w:rsid w:val="0036412C"/>
    <w:rsid w:val="0036446B"/>
    <w:rsid w:val="00364637"/>
    <w:rsid w:val="00365192"/>
    <w:rsid w:val="00365C09"/>
    <w:rsid w:val="00365FA5"/>
    <w:rsid w:val="00366A25"/>
    <w:rsid w:val="00367525"/>
    <w:rsid w:val="003675DC"/>
    <w:rsid w:val="00370306"/>
    <w:rsid w:val="003725E3"/>
    <w:rsid w:val="00374179"/>
    <w:rsid w:val="00380145"/>
    <w:rsid w:val="0038186F"/>
    <w:rsid w:val="00383343"/>
    <w:rsid w:val="00383EBE"/>
    <w:rsid w:val="00384489"/>
    <w:rsid w:val="00384645"/>
    <w:rsid w:val="00385E6E"/>
    <w:rsid w:val="0038719C"/>
    <w:rsid w:val="003871D8"/>
    <w:rsid w:val="00387BD3"/>
    <w:rsid w:val="00390C09"/>
    <w:rsid w:val="00391FF8"/>
    <w:rsid w:val="00393268"/>
    <w:rsid w:val="00393FBA"/>
    <w:rsid w:val="003941CC"/>
    <w:rsid w:val="00394F4D"/>
    <w:rsid w:val="0039510A"/>
    <w:rsid w:val="00395E60"/>
    <w:rsid w:val="0039610E"/>
    <w:rsid w:val="00397227"/>
    <w:rsid w:val="003979F3"/>
    <w:rsid w:val="003A117C"/>
    <w:rsid w:val="003A1BE2"/>
    <w:rsid w:val="003A2CF0"/>
    <w:rsid w:val="003B07B7"/>
    <w:rsid w:val="003B0C16"/>
    <w:rsid w:val="003B1675"/>
    <w:rsid w:val="003B3C4F"/>
    <w:rsid w:val="003B3FB7"/>
    <w:rsid w:val="003B4017"/>
    <w:rsid w:val="003B402A"/>
    <w:rsid w:val="003C0ABE"/>
    <w:rsid w:val="003C150E"/>
    <w:rsid w:val="003C1DB2"/>
    <w:rsid w:val="003C2C4F"/>
    <w:rsid w:val="003C2CDF"/>
    <w:rsid w:val="003C2D4F"/>
    <w:rsid w:val="003C3FCD"/>
    <w:rsid w:val="003C718C"/>
    <w:rsid w:val="003D08C1"/>
    <w:rsid w:val="003D1590"/>
    <w:rsid w:val="003D1B11"/>
    <w:rsid w:val="003D1D0D"/>
    <w:rsid w:val="003D1DB1"/>
    <w:rsid w:val="003D38BB"/>
    <w:rsid w:val="003D5B77"/>
    <w:rsid w:val="003D69FB"/>
    <w:rsid w:val="003E0F05"/>
    <w:rsid w:val="003E2EC8"/>
    <w:rsid w:val="003E3D0A"/>
    <w:rsid w:val="003E419B"/>
    <w:rsid w:val="003E61C0"/>
    <w:rsid w:val="003E668C"/>
    <w:rsid w:val="003F45FA"/>
    <w:rsid w:val="00401258"/>
    <w:rsid w:val="00404B5C"/>
    <w:rsid w:val="004079FD"/>
    <w:rsid w:val="00410288"/>
    <w:rsid w:val="004111B5"/>
    <w:rsid w:val="00411330"/>
    <w:rsid w:val="0041212D"/>
    <w:rsid w:val="0041415F"/>
    <w:rsid w:val="00414A95"/>
    <w:rsid w:val="00416CC2"/>
    <w:rsid w:val="004210A2"/>
    <w:rsid w:val="00421958"/>
    <w:rsid w:val="00423AD0"/>
    <w:rsid w:val="00423FFE"/>
    <w:rsid w:val="00424956"/>
    <w:rsid w:val="00424B6F"/>
    <w:rsid w:val="00424C21"/>
    <w:rsid w:val="0042537C"/>
    <w:rsid w:val="00425C2C"/>
    <w:rsid w:val="00427A86"/>
    <w:rsid w:val="00430573"/>
    <w:rsid w:val="0043267B"/>
    <w:rsid w:val="00435FC5"/>
    <w:rsid w:val="004368D5"/>
    <w:rsid w:val="004372D8"/>
    <w:rsid w:val="004401E3"/>
    <w:rsid w:val="00440555"/>
    <w:rsid w:val="00443584"/>
    <w:rsid w:val="00443E5E"/>
    <w:rsid w:val="00444244"/>
    <w:rsid w:val="004469B0"/>
    <w:rsid w:val="004524E8"/>
    <w:rsid w:val="0045446E"/>
    <w:rsid w:val="00454A3D"/>
    <w:rsid w:val="00454C94"/>
    <w:rsid w:val="00455C85"/>
    <w:rsid w:val="004604E9"/>
    <w:rsid w:val="00460BB0"/>
    <w:rsid w:val="00460C95"/>
    <w:rsid w:val="0046385D"/>
    <w:rsid w:val="0046617E"/>
    <w:rsid w:val="00466706"/>
    <w:rsid w:val="004703ED"/>
    <w:rsid w:val="00470E66"/>
    <w:rsid w:val="00470FD2"/>
    <w:rsid w:val="00472A63"/>
    <w:rsid w:val="00472E08"/>
    <w:rsid w:val="00473503"/>
    <w:rsid w:val="0047408A"/>
    <w:rsid w:val="004752D3"/>
    <w:rsid w:val="00475658"/>
    <w:rsid w:val="0047660A"/>
    <w:rsid w:val="004774E6"/>
    <w:rsid w:val="00477D2A"/>
    <w:rsid w:val="00481866"/>
    <w:rsid w:val="004829CA"/>
    <w:rsid w:val="00485731"/>
    <w:rsid w:val="00485FC3"/>
    <w:rsid w:val="004871D0"/>
    <w:rsid w:val="00487DB3"/>
    <w:rsid w:val="004908C9"/>
    <w:rsid w:val="00490BD2"/>
    <w:rsid w:val="004917F9"/>
    <w:rsid w:val="0049385A"/>
    <w:rsid w:val="0049395E"/>
    <w:rsid w:val="004945CE"/>
    <w:rsid w:val="00496DE0"/>
    <w:rsid w:val="004A2055"/>
    <w:rsid w:val="004A2F96"/>
    <w:rsid w:val="004A3344"/>
    <w:rsid w:val="004A52CB"/>
    <w:rsid w:val="004A5F3C"/>
    <w:rsid w:val="004A7E58"/>
    <w:rsid w:val="004B10D5"/>
    <w:rsid w:val="004B27DB"/>
    <w:rsid w:val="004B307F"/>
    <w:rsid w:val="004B34F0"/>
    <w:rsid w:val="004B69BB"/>
    <w:rsid w:val="004B770C"/>
    <w:rsid w:val="004B7E4B"/>
    <w:rsid w:val="004C0575"/>
    <w:rsid w:val="004C0BEF"/>
    <w:rsid w:val="004C0EDD"/>
    <w:rsid w:val="004C0EFF"/>
    <w:rsid w:val="004C40BB"/>
    <w:rsid w:val="004C468C"/>
    <w:rsid w:val="004C4B39"/>
    <w:rsid w:val="004C4E4B"/>
    <w:rsid w:val="004C6BFD"/>
    <w:rsid w:val="004C6DCA"/>
    <w:rsid w:val="004D2FFF"/>
    <w:rsid w:val="004D37D7"/>
    <w:rsid w:val="004D5ACA"/>
    <w:rsid w:val="004D5E6C"/>
    <w:rsid w:val="004D762C"/>
    <w:rsid w:val="004E06DA"/>
    <w:rsid w:val="004E16E8"/>
    <w:rsid w:val="004E3DDC"/>
    <w:rsid w:val="004E4221"/>
    <w:rsid w:val="004E44D0"/>
    <w:rsid w:val="004E52D5"/>
    <w:rsid w:val="004E53D8"/>
    <w:rsid w:val="004F102A"/>
    <w:rsid w:val="004F10EE"/>
    <w:rsid w:val="004F22F9"/>
    <w:rsid w:val="004F263A"/>
    <w:rsid w:val="004F2E43"/>
    <w:rsid w:val="004F3784"/>
    <w:rsid w:val="005007D4"/>
    <w:rsid w:val="005026C7"/>
    <w:rsid w:val="00503C1D"/>
    <w:rsid w:val="00505399"/>
    <w:rsid w:val="00505F6C"/>
    <w:rsid w:val="0050602B"/>
    <w:rsid w:val="00506824"/>
    <w:rsid w:val="0050686C"/>
    <w:rsid w:val="0050794D"/>
    <w:rsid w:val="00510D3D"/>
    <w:rsid w:val="00511CF9"/>
    <w:rsid w:val="00511D7F"/>
    <w:rsid w:val="00512650"/>
    <w:rsid w:val="00512677"/>
    <w:rsid w:val="005133A2"/>
    <w:rsid w:val="00513A2D"/>
    <w:rsid w:val="0051403D"/>
    <w:rsid w:val="00514243"/>
    <w:rsid w:val="00515E37"/>
    <w:rsid w:val="00516051"/>
    <w:rsid w:val="00516F7D"/>
    <w:rsid w:val="00521113"/>
    <w:rsid w:val="00524C5F"/>
    <w:rsid w:val="00524FDD"/>
    <w:rsid w:val="005261C7"/>
    <w:rsid w:val="00527FD5"/>
    <w:rsid w:val="00530420"/>
    <w:rsid w:val="00530799"/>
    <w:rsid w:val="00530E5E"/>
    <w:rsid w:val="005315C7"/>
    <w:rsid w:val="00532158"/>
    <w:rsid w:val="005336EE"/>
    <w:rsid w:val="00534112"/>
    <w:rsid w:val="0053712D"/>
    <w:rsid w:val="00537923"/>
    <w:rsid w:val="00537926"/>
    <w:rsid w:val="00537E85"/>
    <w:rsid w:val="005400DC"/>
    <w:rsid w:val="00541E03"/>
    <w:rsid w:val="00543521"/>
    <w:rsid w:val="00543CBA"/>
    <w:rsid w:val="0054487E"/>
    <w:rsid w:val="005449AC"/>
    <w:rsid w:val="005459C0"/>
    <w:rsid w:val="00545EFC"/>
    <w:rsid w:val="005464B0"/>
    <w:rsid w:val="0055168B"/>
    <w:rsid w:val="00553B3C"/>
    <w:rsid w:val="005543B7"/>
    <w:rsid w:val="00554A33"/>
    <w:rsid w:val="005572C6"/>
    <w:rsid w:val="00561169"/>
    <w:rsid w:val="005618A5"/>
    <w:rsid w:val="005629F2"/>
    <w:rsid w:val="00562F48"/>
    <w:rsid w:val="005657ED"/>
    <w:rsid w:val="00565825"/>
    <w:rsid w:val="00566025"/>
    <w:rsid w:val="00566D3F"/>
    <w:rsid w:val="005671B6"/>
    <w:rsid w:val="0056741D"/>
    <w:rsid w:val="00567BC3"/>
    <w:rsid w:val="00571CF0"/>
    <w:rsid w:val="0057249E"/>
    <w:rsid w:val="00572B4F"/>
    <w:rsid w:val="00576FE4"/>
    <w:rsid w:val="00577068"/>
    <w:rsid w:val="0057794B"/>
    <w:rsid w:val="00581C99"/>
    <w:rsid w:val="00582229"/>
    <w:rsid w:val="00582F76"/>
    <w:rsid w:val="00584220"/>
    <w:rsid w:val="0058630A"/>
    <w:rsid w:val="00587587"/>
    <w:rsid w:val="005909A7"/>
    <w:rsid w:val="00590A0D"/>
    <w:rsid w:val="00590FE6"/>
    <w:rsid w:val="00591685"/>
    <w:rsid w:val="00591DED"/>
    <w:rsid w:val="00592770"/>
    <w:rsid w:val="0059449F"/>
    <w:rsid w:val="005945B5"/>
    <w:rsid w:val="00596F45"/>
    <w:rsid w:val="00597B01"/>
    <w:rsid w:val="00597C50"/>
    <w:rsid w:val="005A18A3"/>
    <w:rsid w:val="005A325C"/>
    <w:rsid w:val="005A5231"/>
    <w:rsid w:val="005A62B0"/>
    <w:rsid w:val="005A7EF1"/>
    <w:rsid w:val="005B010A"/>
    <w:rsid w:val="005B05B6"/>
    <w:rsid w:val="005B1554"/>
    <w:rsid w:val="005B2C97"/>
    <w:rsid w:val="005B4F3F"/>
    <w:rsid w:val="005B5135"/>
    <w:rsid w:val="005B51AF"/>
    <w:rsid w:val="005B5BEC"/>
    <w:rsid w:val="005C0571"/>
    <w:rsid w:val="005C0947"/>
    <w:rsid w:val="005C1103"/>
    <w:rsid w:val="005C1DAB"/>
    <w:rsid w:val="005C35FE"/>
    <w:rsid w:val="005C7744"/>
    <w:rsid w:val="005C7957"/>
    <w:rsid w:val="005C7C08"/>
    <w:rsid w:val="005D039D"/>
    <w:rsid w:val="005D0A96"/>
    <w:rsid w:val="005D1AEB"/>
    <w:rsid w:val="005D3B03"/>
    <w:rsid w:val="005D4C9E"/>
    <w:rsid w:val="005D513C"/>
    <w:rsid w:val="005D54C5"/>
    <w:rsid w:val="005D5ADB"/>
    <w:rsid w:val="005D6546"/>
    <w:rsid w:val="005D67F9"/>
    <w:rsid w:val="005D693A"/>
    <w:rsid w:val="005D7F27"/>
    <w:rsid w:val="005E2B01"/>
    <w:rsid w:val="005E3675"/>
    <w:rsid w:val="005E3D77"/>
    <w:rsid w:val="005E476F"/>
    <w:rsid w:val="005E4831"/>
    <w:rsid w:val="005E6BC4"/>
    <w:rsid w:val="005F0BAE"/>
    <w:rsid w:val="005F2094"/>
    <w:rsid w:val="005F2E26"/>
    <w:rsid w:val="005F31F1"/>
    <w:rsid w:val="005F378F"/>
    <w:rsid w:val="005F3E9B"/>
    <w:rsid w:val="005F3EFE"/>
    <w:rsid w:val="005F4251"/>
    <w:rsid w:val="005F79DD"/>
    <w:rsid w:val="005F7C5D"/>
    <w:rsid w:val="005F7EEB"/>
    <w:rsid w:val="0060124A"/>
    <w:rsid w:val="00601611"/>
    <w:rsid w:val="00601C49"/>
    <w:rsid w:val="00602800"/>
    <w:rsid w:val="00603BE6"/>
    <w:rsid w:val="00605241"/>
    <w:rsid w:val="006061F4"/>
    <w:rsid w:val="00606BF1"/>
    <w:rsid w:val="00611D16"/>
    <w:rsid w:val="00615B55"/>
    <w:rsid w:val="00616ACE"/>
    <w:rsid w:val="0061783B"/>
    <w:rsid w:val="00620B98"/>
    <w:rsid w:val="00623679"/>
    <w:rsid w:val="00624C22"/>
    <w:rsid w:val="006265C7"/>
    <w:rsid w:val="00630070"/>
    <w:rsid w:val="006304C2"/>
    <w:rsid w:val="00632F72"/>
    <w:rsid w:val="00634581"/>
    <w:rsid w:val="006351AC"/>
    <w:rsid w:val="00636488"/>
    <w:rsid w:val="00636FAC"/>
    <w:rsid w:val="00637696"/>
    <w:rsid w:val="00637892"/>
    <w:rsid w:val="00642A78"/>
    <w:rsid w:val="00643A35"/>
    <w:rsid w:val="006452D8"/>
    <w:rsid w:val="006463DB"/>
    <w:rsid w:val="0065022C"/>
    <w:rsid w:val="00650A41"/>
    <w:rsid w:val="00650F79"/>
    <w:rsid w:val="00652CE7"/>
    <w:rsid w:val="00653583"/>
    <w:rsid w:val="0065464B"/>
    <w:rsid w:val="00655628"/>
    <w:rsid w:val="006563EC"/>
    <w:rsid w:val="00657BB9"/>
    <w:rsid w:val="00657EC0"/>
    <w:rsid w:val="00660683"/>
    <w:rsid w:val="006628CC"/>
    <w:rsid w:val="00662B04"/>
    <w:rsid w:val="00663DC5"/>
    <w:rsid w:val="0066426E"/>
    <w:rsid w:val="00665832"/>
    <w:rsid w:val="00665BC8"/>
    <w:rsid w:val="00670F5B"/>
    <w:rsid w:val="00673469"/>
    <w:rsid w:val="006738ED"/>
    <w:rsid w:val="00676731"/>
    <w:rsid w:val="00676D9B"/>
    <w:rsid w:val="006775C2"/>
    <w:rsid w:val="00680309"/>
    <w:rsid w:val="00680423"/>
    <w:rsid w:val="00680C62"/>
    <w:rsid w:val="0068119C"/>
    <w:rsid w:val="00682111"/>
    <w:rsid w:val="006833F1"/>
    <w:rsid w:val="006858E2"/>
    <w:rsid w:val="00687EF1"/>
    <w:rsid w:val="00690E38"/>
    <w:rsid w:val="00691288"/>
    <w:rsid w:val="00691570"/>
    <w:rsid w:val="0069383F"/>
    <w:rsid w:val="00695059"/>
    <w:rsid w:val="00696D39"/>
    <w:rsid w:val="00697C17"/>
    <w:rsid w:val="006A021A"/>
    <w:rsid w:val="006A05EE"/>
    <w:rsid w:val="006A0C76"/>
    <w:rsid w:val="006A1DC8"/>
    <w:rsid w:val="006A1F56"/>
    <w:rsid w:val="006A3345"/>
    <w:rsid w:val="006A3475"/>
    <w:rsid w:val="006A3745"/>
    <w:rsid w:val="006A3D42"/>
    <w:rsid w:val="006A4064"/>
    <w:rsid w:val="006A5C8D"/>
    <w:rsid w:val="006A765D"/>
    <w:rsid w:val="006A7870"/>
    <w:rsid w:val="006B0373"/>
    <w:rsid w:val="006B2719"/>
    <w:rsid w:val="006B28EA"/>
    <w:rsid w:val="006B3677"/>
    <w:rsid w:val="006B378D"/>
    <w:rsid w:val="006B7887"/>
    <w:rsid w:val="006B7A14"/>
    <w:rsid w:val="006C16E0"/>
    <w:rsid w:val="006C47A3"/>
    <w:rsid w:val="006C4F4E"/>
    <w:rsid w:val="006C5F48"/>
    <w:rsid w:val="006D261C"/>
    <w:rsid w:val="006D2F32"/>
    <w:rsid w:val="006D3C11"/>
    <w:rsid w:val="006D414A"/>
    <w:rsid w:val="006D6E30"/>
    <w:rsid w:val="006D71A9"/>
    <w:rsid w:val="006D7D30"/>
    <w:rsid w:val="006E14AF"/>
    <w:rsid w:val="006E1D40"/>
    <w:rsid w:val="006E3CCD"/>
    <w:rsid w:val="006E4B00"/>
    <w:rsid w:val="006E5175"/>
    <w:rsid w:val="006E535D"/>
    <w:rsid w:val="006E6D32"/>
    <w:rsid w:val="006F0403"/>
    <w:rsid w:val="006F2DBF"/>
    <w:rsid w:val="006F323B"/>
    <w:rsid w:val="006F36DF"/>
    <w:rsid w:val="006F3843"/>
    <w:rsid w:val="006F42B1"/>
    <w:rsid w:val="0070027D"/>
    <w:rsid w:val="0070110D"/>
    <w:rsid w:val="007024B0"/>
    <w:rsid w:val="00702DF1"/>
    <w:rsid w:val="00703A63"/>
    <w:rsid w:val="0070464B"/>
    <w:rsid w:val="007102B1"/>
    <w:rsid w:val="007127C7"/>
    <w:rsid w:val="0071298B"/>
    <w:rsid w:val="00713099"/>
    <w:rsid w:val="00713483"/>
    <w:rsid w:val="00713E70"/>
    <w:rsid w:val="00714829"/>
    <w:rsid w:val="007168CC"/>
    <w:rsid w:val="00724146"/>
    <w:rsid w:val="00724A07"/>
    <w:rsid w:val="00725DAE"/>
    <w:rsid w:val="00726049"/>
    <w:rsid w:val="00726A3E"/>
    <w:rsid w:val="00730D5C"/>
    <w:rsid w:val="007325D7"/>
    <w:rsid w:val="00732D6D"/>
    <w:rsid w:val="007334C3"/>
    <w:rsid w:val="0073373F"/>
    <w:rsid w:val="0073380B"/>
    <w:rsid w:val="00733EB3"/>
    <w:rsid w:val="0073433D"/>
    <w:rsid w:val="00735BBC"/>
    <w:rsid w:val="007367C2"/>
    <w:rsid w:val="00737011"/>
    <w:rsid w:val="00740F10"/>
    <w:rsid w:val="00742418"/>
    <w:rsid w:val="00742D7F"/>
    <w:rsid w:val="00743DB1"/>
    <w:rsid w:val="0074492C"/>
    <w:rsid w:val="007456B3"/>
    <w:rsid w:val="00745A89"/>
    <w:rsid w:val="0074660A"/>
    <w:rsid w:val="00747233"/>
    <w:rsid w:val="007476B3"/>
    <w:rsid w:val="0075069B"/>
    <w:rsid w:val="00750F52"/>
    <w:rsid w:val="00752242"/>
    <w:rsid w:val="00755495"/>
    <w:rsid w:val="00755B0C"/>
    <w:rsid w:val="00757745"/>
    <w:rsid w:val="00757B2E"/>
    <w:rsid w:val="007615D6"/>
    <w:rsid w:val="00762974"/>
    <w:rsid w:val="00763330"/>
    <w:rsid w:val="007633B7"/>
    <w:rsid w:val="007638FF"/>
    <w:rsid w:val="00764CEA"/>
    <w:rsid w:val="0076740A"/>
    <w:rsid w:val="00770AFE"/>
    <w:rsid w:val="00771216"/>
    <w:rsid w:val="007713A9"/>
    <w:rsid w:val="00771541"/>
    <w:rsid w:val="007736C3"/>
    <w:rsid w:val="007747C0"/>
    <w:rsid w:val="00781022"/>
    <w:rsid w:val="00781CD1"/>
    <w:rsid w:val="00781EE5"/>
    <w:rsid w:val="007824DE"/>
    <w:rsid w:val="0078282D"/>
    <w:rsid w:val="007829C8"/>
    <w:rsid w:val="00782B18"/>
    <w:rsid w:val="00786987"/>
    <w:rsid w:val="00786C8D"/>
    <w:rsid w:val="00787F11"/>
    <w:rsid w:val="0079053E"/>
    <w:rsid w:val="007910A0"/>
    <w:rsid w:val="007915EC"/>
    <w:rsid w:val="00791940"/>
    <w:rsid w:val="00792114"/>
    <w:rsid w:val="007930B7"/>
    <w:rsid w:val="00794AFA"/>
    <w:rsid w:val="007968E4"/>
    <w:rsid w:val="007974EB"/>
    <w:rsid w:val="007976EC"/>
    <w:rsid w:val="007A0237"/>
    <w:rsid w:val="007A14DA"/>
    <w:rsid w:val="007A1AD1"/>
    <w:rsid w:val="007A1E62"/>
    <w:rsid w:val="007A25DF"/>
    <w:rsid w:val="007A3E9C"/>
    <w:rsid w:val="007A4375"/>
    <w:rsid w:val="007A4EBD"/>
    <w:rsid w:val="007A502A"/>
    <w:rsid w:val="007A509E"/>
    <w:rsid w:val="007A5865"/>
    <w:rsid w:val="007A64A4"/>
    <w:rsid w:val="007B0583"/>
    <w:rsid w:val="007B12CE"/>
    <w:rsid w:val="007B1E17"/>
    <w:rsid w:val="007B462D"/>
    <w:rsid w:val="007B47E3"/>
    <w:rsid w:val="007B5333"/>
    <w:rsid w:val="007B588F"/>
    <w:rsid w:val="007C0754"/>
    <w:rsid w:val="007C1A71"/>
    <w:rsid w:val="007C1B5B"/>
    <w:rsid w:val="007C20D2"/>
    <w:rsid w:val="007C2E2E"/>
    <w:rsid w:val="007C32A9"/>
    <w:rsid w:val="007C4497"/>
    <w:rsid w:val="007C481F"/>
    <w:rsid w:val="007C5C42"/>
    <w:rsid w:val="007C5C44"/>
    <w:rsid w:val="007C6E6D"/>
    <w:rsid w:val="007D24D1"/>
    <w:rsid w:val="007D3D8E"/>
    <w:rsid w:val="007D3FDA"/>
    <w:rsid w:val="007D5F3D"/>
    <w:rsid w:val="007D7C05"/>
    <w:rsid w:val="007E0278"/>
    <w:rsid w:val="007E1428"/>
    <w:rsid w:val="007E2AA7"/>
    <w:rsid w:val="007E3DBA"/>
    <w:rsid w:val="007E4238"/>
    <w:rsid w:val="007E5051"/>
    <w:rsid w:val="007E56B9"/>
    <w:rsid w:val="007E5996"/>
    <w:rsid w:val="007E6D1A"/>
    <w:rsid w:val="007F23EF"/>
    <w:rsid w:val="007F36A0"/>
    <w:rsid w:val="007F4E75"/>
    <w:rsid w:val="007F6E07"/>
    <w:rsid w:val="00800901"/>
    <w:rsid w:val="008017D2"/>
    <w:rsid w:val="00801D6D"/>
    <w:rsid w:val="008029D9"/>
    <w:rsid w:val="00802C12"/>
    <w:rsid w:val="00804BF3"/>
    <w:rsid w:val="008077D7"/>
    <w:rsid w:val="00807896"/>
    <w:rsid w:val="008108BC"/>
    <w:rsid w:val="00811054"/>
    <w:rsid w:val="00811395"/>
    <w:rsid w:val="00813CC6"/>
    <w:rsid w:val="0081549C"/>
    <w:rsid w:val="0081559F"/>
    <w:rsid w:val="00815C5B"/>
    <w:rsid w:val="00816746"/>
    <w:rsid w:val="00816788"/>
    <w:rsid w:val="00820645"/>
    <w:rsid w:val="00820A1D"/>
    <w:rsid w:val="00820D2A"/>
    <w:rsid w:val="00823AAA"/>
    <w:rsid w:val="008248C0"/>
    <w:rsid w:val="00824AF7"/>
    <w:rsid w:val="00827544"/>
    <w:rsid w:val="008276D6"/>
    <w:rsid w:val="00827BDE"/>
    <w:rsid w:val="00831BCF"/>
    <w:rsid w:val="00832544"/>
    <w:rsid w:val="00834053"/>
    <w:rsid w:val="008345DF"/>
    <w:rsid w:val="00834DD3"/>
    <w:rsid w:val="00836A5F"/>
    <w:rsid w:val="00837229"/>
    <w:rsid w:val="008407B7"/>
    <w:rsid w:val="00841051"/>
    <w:rsid w:val="008426F5"/>
    <w:rsid w:val="008458C2"/>
    <w:rsid w:val="00845964"/>
    <w:rsid w:val="00846B22"/>
    <w:rsid w:val="00847E21"/>
    <w:rsid w:val="00850C2F"/>
    <w:rsid w:val="0085107D"/>
    <w:rsid w:val="0085279C"/>
    <w:rsid w:val="008527B1"/>
    <w:rsid w:val="008529E0"/>
    <w:rsid w:val="008529EA"/>
    <w:rsid w:val="00852A1A"/>
    <w:rsid w:val="00852AD8"/>
    <w:rsid w:val="00852C78"/>
    <w:rsid w:val="00853F0D"/>
    <w:rsid w:val="00854581"/>
    <w:rsid w:val="00856024"/>
    <w:rsid w:val="00856300"/>
    <w:rsid w:val="00856E16"/>
    <w:rsid w:val="00861685"/>
    <w:rsid w:val="008626D1"/>
    <w:rsid w:val="008630A6"/>
    <w:rsid w:val="0086415A"/>
    <w:rsid w:val="00864BC4"/>
    <w:rsid w:val="00865113"/>
    <w:rsid w:val="008722FD"/>
    <w:rsid w:val="00875EFF"/>
    <w:rsid w:val="0087617D"/>
    <w:rsid w:val="00881215"/>
    <w:rsid w:val="00881C84"/>
    <w:rsid w:val="00882679"/>
    <w:rsid w:val="008841C9"/>
    <w:rsid w:val="00884494"/>
    <w:rsid w:val="0088450A"/>
    <w:rsid w:val="008862E6"/>
    <w:rsid w:val="00886879"/>
    <w:rsid w:val="008879F2"/>
    <w:rsid w:val="00887A4C"/>
    <w:rsid w:val="00887D1E"/>
    <w:rsid w:val="00892624"/>
    <w:rsid w:val="008942AE"/>
    <w:rsid w:val="00895A53"/>
    <w:rsid w:val="00895F8F"/>
    <w:rsid w:val="008965F6"/>
    <w:rsid w:val="008967C2"/>
    <w:rsid w:val="00896D37"/>
    <w:rsid w:val="008970FB"/>
    <w:rsid w:val="008A0288"/>
    <w:rsid w:val="008A0333"/>
    <w:rsid w:val="008A08C0"/>
    <w:rsid w:val="008A472A"/>
    <w:rsid w:val="008A4C47"/>
    <w:rsid w:val="008A5553"/>
    <w:rsid w:val="008A6FD8"/>
    <w:rsid w:val="008B1048"/>
    <w:rsid w:val="008B3D2F"/>
    <w:rsid w:val="008B4735"/>
    <w:rsid w:val="008B490A"/>
    <w:rsid w:val="008B49AF"/>
    <w:rsid w:val="008B4DBE"/>
    <w:rsid w:val="008B557A"/>
    <w:rsid w:val="008B55EE"/>
    <w:rsid w:val="008B73AB"/>
    <w:rsid w:val="008C0F93"/>
    <w:rsid w:val="008C17DB"/>
    <w:rsid w:val="008C1D1E"/>
    <w:rsid w:val="008C1F38"/>
    <w:rsid w:val="008C3E82"/>
    <w:rsid w:val="008C5F41"/>
    <w:rsid w:val="008C75EC"/>
    <w:rsid w:val="008C7AEA"/>
    <w:rsid w:val="008D066B"/>
    <w:rsid w:val="008D20D9"/>
    <w:rsid w:val="008D4613"/>
    <w:rsid w:val="008D4B7D"/>
    <w:rsid w:val="008D5F7F"/>
    <w:rsid w:val="008D6074"/>
    <w:rsid w:val="008D70C4"/>
    <w:rsid w:val="008E013B"/>
    <w:rsid w:val="008E12A3"/>
    <w:rsid w:val="008E3921"/>
    <w:rsid w:val="008E39AB"/>
    <w:rsid w:val="008E4C82"/>
    <w:rsid w:val="008E5B8A"/>
    <w:rsid w:val="008E5E41"/>
    <w:rsid w:val="008F0CB7"/>
    <w:rsid w:val="008F0DF5"/>
    <w:rsid w:val="008F40B4"/>
    <w:rsid w:val="008F5E32"/>
    <w:rsid w:val="008F6EB0"/>
    <w:rsid w:val="008F7B5A"/>
    <w:rsid w:val="009005BA"/>
    <w:rsid w:val="00903164"/>
    <w:rsid w:val="009038FC"/>
    <w:rsid w:val="00903C9C"/>
    <w:rsid w:val="009042C2"/>
    <w:rsid w:val="00906C96"/>
    <w:rsid w:val="0090708C"/>
    <w:rsid w:val="00910D2C"/>
    <w:rsid w:val="00914A9B"/>
    <w:rsid w:val="00914CA1"/>
    <w:rsid w:val="009217A2"/>
    <w:rsid w:val="00921887"/>
    <w:rsid w:val="0092218D"/>
    <w:rsid w:val="009235CE"/>
    <w:rsid w:val="00923B12"/>
    <w:rsid w:val="0092447A"/>
    <w:rsid w:val="009249C9"/>
    <w:rsid w:val="009254A0"/>
    <w:rsid w:val="0092592C"/>
    <w:rsid w:val="00925A31"/>
    <w:rsid w:val="00926463"/>
    <w:rsid w:val="00926B74"/>
    <w:rsid w:val="009304CD"/>
    <w:rsid w:val="00930E14"/>
    <w:rsid w:val="009313B9"/>
    <w:rsid w:val="00934345"/>
    <w:rsid w:val="00935181"/>
    <w:rsid w:val="00936CF4"/>
    <w:rsid w:val="009400D5"/>
    <w:rsid w:val="009430DB"/>
    <w:rsid w:val="0094600E"/>
    <w:rsid w:val="009469EC"/>
    <w:rsid w:val="0094703F"/>
    <w:rsid w:val="00947571"/>
    <w:rsid w:val="00950007"/>
    <w:rsid w:val="00950593"/>
    <w:rsid w:val="0095241F"/>
    <w:rsid w:val="009559B9"/>
    <w:rsid w:val="00956F4C"/>
    <w:rsid w:val="00964BDC"/>
    <w:rsid w:val="0096519C"/>
    <w:rsid w:val="009655B2"/>
    <w:rsid w:val="00965E13"/>
    <w:rsid w:val="009678EB"/>
    <w:rsid w:val="00967FE7"/>
    <w:rsid w:val="009704D3"/>
    <w:rsid w:val="0097123F"/>
    <w:rsid w:val="009719B7"/>
    <w:rsid w:val="0097317B"/>
    <w:rsid w:val="009735EB"/>
    <w:rsid w:val="0097406B"/>
    <w:rsid w:val="00974DD1"/>
    <w:rsid w:val="009757AB"/>
    <w:rsid w:val="00976BCD"/>
    <w:rsid w:val="009775D4"/>
    <w:rsid w:val="009776F3"/>
    <w:rsid w:val="009818CA"/>
    <w:rsid w:val="0098228C"/>
    <w:rsid w:val="0098338B"/>
    <w:rsid w:val="00983475"/>
    <w:rsid w:val="009839E1"/>
    <w:rsid w:val="00983E76"/>
    <w:rsid w:val="00984F2D"/>
    <w:rsid w:val="00986B67"/>
    <w:rsid w:val="00987A66"/>
    <w:rsid w:val="0099136F"/>
    <w:rsid w:val="0099472D"/>
    <w:rsid w:val="0099524D"/>
    <w:rsid w:val="00995884"/>
    <w:rsid w:val="00995DF8"/>
    <w:rsid w:val="00996CCA"/>
    <w:rsid w:val="00997E03"/>
    <w:rsid w:val="009A0F6F"/>
    <w:rsid w:val="009A0FFF"/>
    <w:rsid w:val="009A1E87"/>
    <w:rsid w:val="009A252E"/>
    <w:rsid w:val="009A349D"/>
    <w:rsid w:val="009A3BA6"/>
    <w:rsid w:val="009A3EAD"/>
    <w:rsid w:val="009A65E6"/>
    <w:rsid w:val="009A6945"/>
    <w:rsid w:val="009A6EB2"/>
    <w:rsid w:val="009A77DA"/>
    <w:rsid w:val="009A7DC1"/>
    <w:rsid w:val="009B0428"/>
    <w:rsid w:val="009B245C"/>
    <w:rsid w:val="009B31BD"/>
    <w:rsid w:val="009B38A8"/>
    <w:rsid w:val="009B5C4B"/>
    <w:rsid w:val="009B6B94"/>
    <w:rsid w:val="009B70EA"/>
    <w:rsid w:val="009B7441"/>
    <w:rsid w:val="009C0B8A"/>
    <w:rsid w:val="009C0BC4"/>
    <w:rsid w:val="009C1BB9"/>
    <w:rsid w:val="009C2531"/>
    <w:rsid w:val="009C2D8A"/>
    <w:rsid w:val="009C3BB1"/>
    <w:rsid w:val="009C43BA"/>
    <w:rsid w:val="009C6DDE"/>
    <w:rsid w:val="009D414C"/>
    <w:rsid w:val="009D4949"/>
    <w:rsid w:val="009D4B26"/>
    <w:rsid w:val="009D5640"/>
    <w:rsid w:val="009D740A"/>
    <w:rsid w:val="009E1396"/>
    <w:rsid w:val="009E1CB3"/>
    <w:rsid w:val="009E1DA7"/>
    <w:rsid w:val="009E239C"/>
    <w:rsid w:val="009E2D1C"/>
    <w:rsid w:val="009E32F8"/>
    <w:rsid w:val="009E3B39"/>
    <w:rsid w:val="009E78ED"/>
    <w:rsid w:val="009F2C59"/>
    <w:rsid w:val="009F444A"/>
    <w:rsid w:val="009F51B3"/>
    <w:rsid w:val="009F77B7"/>
    <w:rsid w:val="009F7DD5"/>
    <w:rsid w:val="009F7F0D"/>
    <w:rsid w:val="00A0091D"/>
    <w:rsid w:val="00A03797"/>
    <w:rsid w:val="00A03A3B"/>
    <w:rsid w:val="00A03A3E"/>
    <w:rsid w:val="00A045EE"/>
    <w:rsid w:val="00A04E67"/>
    <w:rsid w:val="00A06D2E"/>
    <w:rsid w:val="00A06E33"/>
    <w:rsid w:val="00A0701A"/>
    <w:rsid w:val="00A07750"/>
    <w:rsid w:val="00A10AB2"/>
    <w:rsid w:val="00A1144F"/>
    <w:rsid w:val="00A13B06"/>
    <w:rsid w:val="00A1506E"/>
    <w:rsid w:val="00A150AA"/>
    <w:rsid w:val="00A16514"/>
    <w:rsid w:val="00A17E78"/>
    <w:rsid w:val="00A2248A"/>
    <w:rsid w:val="00A224B4"/>
    <w:rsid w:val="00A23832"/>
    <w:rsid w:val="00A26625"/>
    <w:rsid w:val="00A26A19"/>
    <w:rsid w:val="00A30D12"/>
    <w:rsid w:val="00A32410"/>
    <w:rsid w:val="00A33B3B"/>
    <w:rsid w:val="00A358E4"/>
    <w:rsid w:val="00A36836"/>
    <w:rsid w:val="00A36BC6"/>
    <w:rsid w:val="00A40131"/>
    <w:rsid w:val="00A40B38"/>
    <w:rsid w:val="00A41F70"/>
    <w:rsid w:val="00A4251B"/>
    <w:rsid w:val="00A42E72"/>
    <w:rsid w:val="00A452B4"/>
    <w:rsid w:val="00A460F0"/>
    <w:rsid w:val="00A4674D"/>
    <w:rsid w:val="00A46C98"/>
    <w:rsid w:val="00A52E7D"/>
    <w:rsid w:val="00A5357A"/>
    <w:rsid w:val="00A54288"/>
    <w:rsid w:val="00A54820"/>
    <w:rsid w:val="00A54DE5"/>
    <w:rsid w:val="00A56D7F"/>
    <w:rsid w:val="00A57DB8"/>
    <w:rsid w:val="00A61035"/>
    <w:rsid w:val="00A61F56"/>
    <w:rsid w:val="00A63144"/>
    <w:rsid w:val="00A6352E"/>
    <w:rsid w:val="00A63AEC"/>
    <w:rsid w:val="00A63BF2"/>
    <w:rsid w:val="00A63ED2"/>
    <w:rsid w:val="00A64FDF"/>
    <w:rsid w:val="00A66D58"/>
    <w:rsid w:val="00A7136E"/>
    <w:rsid w:val="00A72926"/>
    <w:rsid w:val="00A72D09"/>
    <w:rsid w:val="00A7362A"/>
    <w:rsid w:val="00A73996"/>
    <w:rsid w:val="00A75D60"/>
    <w:rsid w:val="00A776A4"/>
    <w:rsid w:val="00A807ED"/>
    <w:rsid w:val="00A82412"/>
    <w:rsid w:val="00A8364B"/>
    <w:rsid w:val="00A83C06"/>
    <w:rsid w:val="00A8426C"/>
    <w:rsid w:val="00A86514"/>
    <w:rsid w:val="00A8762F"/>
    <w:rsid w:val="00A90C96"/>
    <w:rsid w:val="00A90CB1"/>
    <w:rsid w:val="00A92ECE"/>
    <w:rsid w:val="00A9328C"/>
    <w:rsid w:val="00A93291"/>
    <w:rsid w:val="00A95473"/>
    <w:rsid w:val="00A95792"/>
    <w:rsid w:val="00A9604D"/>
    <w:rsid w:val="00A96A33"/>
    <w:rsid w:val="00A97611"/>
    <w:rsid w:val="00AA06C1"/>
    <w:rsid w:val="00AA140F"/>
    <w:rsid w:val="00AA16DB"/>
    <w:rsid w:val="00AA217C"/>
    <w:rsid w:val="00AA46EE"/>
    <w:rsid w:val="00AA6192"/>
    <w:rsid w:val="00AA78FD"/>
    <w:rsid w:val="00AA7E64"/>
    <w:rsid w:val="00AB0AED"/>
    <w:rsid w:val="00AB0CC0"/>
    <w:rsid w:val="00AB0F4B"/>
    <w:rsid w:val="00AB2100"/>
    <w:rsid w:val="00AB2560"/>
    <w:rsid w:val="00AB373E"/>
    <w:rsid w:val="00AB44E8"/>
    <w:rsid w:val="00AB7681"/>
    <w:rsid w:val="00AC0DFB"/>
    <w:rsid w:val="00AC0F9C"/>
    <w:rsid w:val="00AC45C0"/>
    <w:rsid w:val="00AC547E"/>
    <w:rsid w:val="00AC6DE4"/>
    <w:rsid w:val="00AC7249"/>
    <w:rsid w:val="00AD1B6C"/>
    <w:rsid w:val="00AD29A1"/>
    <w:rsid w:val="00AD524B"/>
    <w:rsid w:val="00AD5971"/>
    <w:rsid w:val="00AD5AE1"/>
    <w:rsid w:val="00AD5C12"/>
    <w:rsid w:val="00AD5D53"/>
    <w:rsid w:val="00AE0583"/>
    <w:rsid w:val="00AE1865"/>
    <w:rsid w:val="00AE3353"/>
    <w:rsid w:val="00AE3531"/>
    <w:rsid w:val="00AE3556"/>
    <w:rsid w:val="00AE401F"/>
    <w:rsid w:val="00AE5375"/>
    <w:rsid w:val="00AF3113"/>
    <w:rsid w:val="00AF3B60"/>
    <w:rsid w:val="00AF3C0C"/>
    <w:rsid w:val="00AF4CD4"/>
    <w:rsid w:val="00AF5E76"/>
    <w:rsid w:val="00AF7581"/>
    <w:rsid w:val="00B003E3"/>
    <w:rsid w:val="00B004C3"/>
    <w:rsid w:val="00B00E7C"/>
    <w:rsid w:val="00B02AD8"/>
    <w:rsid w:val="00B04A6A"/>
    <w:rsid w:val="00B05BE7"/>
    <w:rsid w:val="00B07907"/>
    <w:rsid w:val="00B10B43"/>
    <w:rsid w:val="00B112ED"/>
    <w:rsid w:val="00B11A0A"/>
    <w:rsid w:val="00B13C3E"/>
    <w:rsid w:val="00B140B6"/>
    <w:rsid w:val="00B16484"/>
    <w:rsid w:val="00B16922"/>
    <w:rsid w:val="00B16C3A"/>
    <w:rsid w:val="00B16D23"/>
    <w:rsid w:val="00B16D49"/>
    <w:rsid w:val="00B2049A"/>
    <w:rsid w:val="00B2053B"/>
    <w:rsid w:val="00B206D5"/>
    <w:rsid w:val="00B219F6"/>
    <w:rsid w:val="00B248F7"/>
    <w:rsid w:val="00B24B10"/>
    <w:rsid w:val="00B24BB7"/>
    <w:rsid w:val="00B2748D"/>
    <w:rsid w:val="00B27FC0"/>
    <w:rsid w:val="00B322A8"/>
    <w:rsid w:val="00B325DE"/>
    <w:rsid w:val="00B33BFE"/>
    <w:rsid w:val="00B33DC3"/>
    <w:rsid w:val="00B34145"/>
    <w:rsid w:val="00B357A8"/>
    <w:rsid w:val="00B35BDB"/>
    <w:rsid w:val="00B37368"/>
    <w:rsid w:val="00B37E9D"/>
    <w:rsid w:val="00B37F8A"/>
    <w:rsid w:val="00B40D1C"/>
    <w:rsid w:val="00B4261A"/>
    <w:rsid w:val="00B443B9"/>
    <w:rsid w:val="00B4443F"/>
    <w:rsid w:val="00B47F05"/>
    <w:rsid w:val="00B503AE"/>
    <w:rsid w:val="00B528BD"/>
    <w:rsid w:val="00B5325E"/>
    <w:rsid w:val="00B53D65"/>
    <w:rsid w:val="00B55324"/>
    <w:rsid w:val="00B577F0"/>
    <w:rsid w:val="00B57B2B"/>
    <w:rsid w:val="00B605E2"/>
    <w:rsid w:val="00B616DA"/>
    <w:rsid w:val="00B62838"/>
    <w:rsid w:val="00B6305D"/>
    <w:rsid w:val="00B654FB"/>
    <w:rsid w:val="00B65F4D"/>
    <w:rsid w:val="00B664E0"/>
    <w:rsid w:val="00B66DE2"/>
    <w:rsid w:val="00B70605"/>
    <w:rsid w:val="00B73A23"/>
    <w:rsid w:val="00B759BD"/>
    <w:rsid w:val="00B766B2"/>
    <w:rsid w:val="00B7678E"/>
    <w:rsid w:val="00B76D82"/>
    <w:rsid w:val="00B77485"/>
    <w:rsid w:val="00B77627"/>
    <w:rsid w:val="00B80D25"/>
    <w:rsid w:val="00B81D5F"/>
    <w:rsid w:val="00B81D6C"/>
    <w:rsid w:val="00B8200C"/>
    <w:rsid w:val="00B84706"/>
    <w:rsid w:val="00B86058"/>
    <w:rsid w:val="00B86386"/>
    <w:rsid w:val="00B87468"/>
    <w:rsid w:val="00B9195A"/>
    <w:rsid w:val="00B92678"/>
    <w:rsid w:val="00B945D5"/>
    <w:rsid w:val="00B9463D"/>
    <w:rsid w:val="00B9508C"/>
    <w:rsid w:val="00B95C5C"/>
    <w:rsid w:val="00B95D52"/>
    <w:rsid w:val="00B977AE"/>
    <w:rsid w:val="00BA0D6C"/>
    <w:rsid w:val="00BA224E"/>
    <w:rsid w:val="00BA2820"/>
    <w:rsid w:val="00BA3734"/>
    <w:rsid w:val="00BA57AF"/>
    <w:rsid w:val="00BA5C51"/>
    <w:rsid w:val="00BA609F"/>
    <w:rsid w:val="00BA66F3"/>
    <w:rsid w:val="00BB078A"/>
    <w:rsid w:val="00BB1408"/>
    <w:rsid w:val="00BB18BF"/>
    <w:rsid w:val="00BB2DD2"/>
    <w:rsid w:val="00BB4856"/>
    <w:rsid w:val="00BB4DE4"/>
    <w:rsid w:val="00BB6B3F"/>
    <w:rsid w:val="00BB7E4E"/>
    <w:rsid w:val="00BC0835"/>
    <w:rsid w:val="00BC114A"/>
    <w:rsid w:val="00BC11CC"/>
    <w:rsid w:val="00BC38D6"/>
    <w:rsid w:val="00BC5F9C"/>
    <w:rsid w:val="00BC6E05"/>
    <w:rsid w:val="00BC774E"/>
    <w:rsid w:val="00BD0CEB"/>
    <w:rsid w:val="00BD1609"/>
    <w:rsid w:val="00BD1BE9"/>
    <w:rsid w:val="00BD278D"/>
    <w:rsid w:val="00BD2A62"/>
    <w:rsid w:val="00BD5BDE"/>
    <w:rsid w:val="00BD6358"/>
    <w:rsid w:val="00BD6B78"/>
    <w:rsid w:val="00BD7521"/>
    <w:rsid w:val="00BD7634"/>
    <w:rsid w:val="00BE0719"/>
    <w:rsid w:val="00BE0DD1"/>
    <w:rsid w:val="00BE1D14"/>
    <w:rsid w:val="00BE2786"/>
    <w:rsid w:val="00BE574F"/>
    <w:rsid w:val="00BE6723"/>
    <w:rsid w:val="00BE6C23"/>
    <w:rsid w:val="00BF2032"/>
    <w:rsid w:val="00BF396D"/>
    <w:rsid w:val="00BF47AD"/>
    <w:rsid w:val="00BF4D3E"/>
    <w:rsid w:val="00BF5C15"/>
    <w:rsid w:val="00BF6173"/>
    <w:rsid w:val="00BF6371"/>
    <w:rsid w:val="00BF6635"/>
    <w:rsid w:val="00C003E9"/>
    <w:rsid w:val="00C0100E"/>
    <w:rsid w:val="00C072FB"/>
    <w:rsid w:val="00C0730A"/>
    <w:rsid w:val="00C07553"/>
    <w:rsid w:val="00C10FA1"/>
    <w:rsid w:val="00C11EDB"/>
    <w:rsid w:val="00C12673"/>
    <w:rsid w:val="00C14C11"/>
    <w:rsid w:val="00C1550D"/>
    <w:rsid w:val="00C165BD"/>
    <w:rsid w:val="00C16D3E"/>
    <w:rsid w:val="00C17461"/>
    <w:rsid w:val="00C17946"/>
    <w:rsid w:val="00C17A5F"/>
    <w:rsid w:val="00C21247"/>
    <w:rsid w:val="00C21D88"/>
    <w:rsid w:val="00C22331"/>
    <w:rsid w:val="00C231B4"/>
    <w:rsid w:val="00C264DC"/>
    <w:rsid w:val="00C26FF4"/>
    <w:rsid w:val="00C27142"/>
    <w:rsid w:val="00C275AA"/>
    <w:rsid w:val="00C27FF1"/>
    <w:rsid w:val="00C31580"/>
    <w:rsid w:val="00C3325F"/>
    <w:rsid w:val="00C33422"/>
    <w:rsid w:val="00C3515F"/>
    <w:rsid w:val="00C36DE7"/>
    <w:rsid w:val="00C40EAA"/>
    <w:rsid w:val="00C410ED"/>
    <w:rsid w:val="00C41625"/>
    <w:rsid w:val="00C426FF"/>
    <w:rsid w:val="00C42CAD"/>
    <w:rsid w:val="00C42E13"/>
    <w:rsid w:val="00C43CB7"/>
    <w:rsid w:val="00C43ED7"/>
    <w:rsid w:val="00C4706B"/>
    <w:rsid w:val="00C472CB"/>
    <w:rsid w:val="00C47CC4"/>
    <w:rsid w:val="00C51267"/>
    <w:rsid w:val="00C5249B"/>
    <w:rsid w:val="00C53073"/>
    <w:rsid w:val="00C53FA9"/>
    <w:rsid w:val="00C55FED"/>
    <w:rsid w:val="00C62CFE"/>
    <w:rsid w:val="00C6352D"/>
    <w:rsid w:val="00C63C81"/>
    <w:rsid w:val="00C63DF6"/>
    <w:rsid w:val="00C66971"/>
    <w:rsid w:val="00C66987"/>
    <w:rsid w:val="00C72197"/>
    <w:rsid w:val="00C749B8"/>
    <w:rsid w:val="00C74DB8"/>
    <w:rsid w:val="00C752FE"/>
    <w:rsid w:val="00C82067"/>
    <w:rsid w:val="00C8221B"/>
    <w:rsid w:val="00C829F8"/>
    <w:rsid w:val="00C844C8"/>
    <w:rsid w:val="00C85AC5"/>
    <w:rsid w:val="00C90365"/>
    <w:rsid w:val="00C917B5"/>
    <w:rsid w:val="00C92D99"/>
    <w:rsid w:val="00C931AE"/>
    <w:rsid w:val="00C96DE9"/>
    <w:rsid w:val="00CA02E7"/>
    <w:rsid w:val="00CA056C"/>
    <w:rsid w:val="00CA058A"/>
    <w:rsid w:val="00CA4C26"/>
    <w:rsid w:val="00CA55CB"/>
    <w:rsid w:val="00CA6AEE"/>
    <w:rsid w:val="00CA6E70"/>
    <w:rsid w:val="00CA6FF5"/>
    <w:rsid w:val="00CA78FD"/>
    <w:rsid w:val="00CA7C84"/>
    <w:rsid w:val="00CB0408"/>
    <w:rsid w:val="00CB10BA"/>
    <w:rsid w:val="00CB22C4"/>
    <w:rsid w:val="00CB5291"/>
    <w:rsid w:val="00CB530C"/>
    <w:rsid w:val="00CC287C"/>
    <w:rsid w:val="00CC3B1E"/>
    <w:rsid w:val="00CC703E"/>
    <w:rsid w:val="00CD0540"/>
    <w:rsid w:val="00CD136B"/>
    <w:rsid w:val="00CD421B"/>
    <w:rsid w:val="00CD7824"/>
    <w:rsid w:val="00CE3235"/>
    <w:rsid w:val="00CE3FAC"/>
    <w:rsid w:val="00CF0B69"/>
    <w:rsid w:val="00CF2A1F"/>
    <w:rsid w:val="00CF3942"/>
    <w:rsid w:val="00CF5FC0"/>
    <w:rsid w:val="00D0005E"/>
    <w:rsid w:val="00D02568"/>
    <w:rsid w:val="00D03DFD"/>
    <w:rsid w:val="00D048A6"/>
    <w:rsid w:val="00D0578D"/>
    <w:rsid w:val="00D06AFA"/>
    <w:rsid w:val="00D07454"/>
    <w:rsid w:val="00D07A2B"/>
    <w:rsid w:val="00D07BC4"/>
    <w:rsid w:val="00D11781"/>
    <w:rsid w:val="00D126C7"/>
    <w:rsid w:val="00D134AD"/>
    <w:rsid w:val="00D13650"/>
    <w:rsid w:val="00D13B0B"/>
    <w:rsid w:val="00D163BB"/>
    <w:rsid w:val="00D17AFD"/>
    <w:rsid w:val="00D2072A"/>
    <w:rsid w:val="00D22C96"/>
    <w:rsid w:val="00D25F39"/>
    <w:rsid w:val="00D305F5"/>
    <w:rsid w:val="00D3085C"/>
    <w:rsid w:val="00D31BE8"/>
    <w:rsid w:val="00D3263F"/>
    <w:rsid w:val="00D32B71"/>
    <w:rsid w:val="00D34165"/>
    <w:rsid w:val="00D37D12"/>
    <w:rsid w:val="00D40C52"/>
    <w:rsid w:val="00D417AF"/>
    <w:rsid w:val="00D4213B"/>
    <w:rsid w:val="00D446E6"/>
    <w:rsid w:val="00D46126"/>
    <w:rsid w:val="00D46261"/>
    <w:rsid w:val="00D479AC"/>
    <w:rsid w:val="00D506A0"/>
    <w:rsid w:val="00D50A81"/>
    <w:rsid w:val="00D50AB1"/>
    <w:rsid w:val="00D50DA8"/>
    <w:rsid w:val="00D50EA0"/>
    <w:rsid w:val="00D51C86"/>
    <w:rsid w:val="00D52759"/>
    <w:rsid w:val="00D552E1"/>
    <w:rsid w:val="00D55C75"/>
    <w:rsid w:val="00D55C7F"/>
    <w:rsid w:val="00D6024F"/>
    <w:rsid w:val="00D61571"/>
    <w:rsid w:val="00D61630"/>
    <w:rsid w:val="00D61E71"/>
    <w:rsid w:val="00D61F7F"/>
    <w:rsid w:val="00D638CE"/>
    <w:rsid w:val="00D65011"/>
    <w:rsid w:val="00D66D32"/>
    <w:rsid w:val="00D71726"/>
    <w:rsid w:val="00D71A17"/>
    <w:rsid w:val="00D72863"/>
    <w:rsid w:val="00D72928"/>
    <w:rsid w:val="00D73175"/>
    <w:rsid w:val="00D7628F"/>
    <w:rsid w:val="00D76331"/>
    <w:rsid w:val="00D76E13"/>
    <w:rsid w:val="00D77124"/>
    <w:rsid w:val="00D77384"/>
    <w:rsid w:val="00D77984"/>
    <w:rsid w:val="00D8091E"/>
    <w:rsid w:val="00D82873"/>
    <w:rsid w:val="00D829C0"/>
    <w:rsid w:val="00D83B66"/>
    <w:rsid w:val="00D8404F"/>
    <w:rsid w:val="00D84917"/>
    <w:rsid w:val="00D84A31"/>
    <w:rsid w:val="00D85F76"/>
    <w:rsid w:val="00D865BE"/>
    <w:rsid w:val="00D87345"/>
    <w:rsid w:val="00D92460"/>
    <w:rsid w:val="00D928BB"/>
    <w:rsid w:val="00D92E31"/>
    <w:rsid w:val="00D93671"/>
    <w:rsid w:val="00D96131"/>
    <w:rsid w:val="00D96E09"/>
    <w:rsid w:val="00DA0755"/>
    <w:rsid w:val="00DA173F"/>
    <w:rsid w:val="00DA23CF"/>
    <w:rsid w:val="00DA2DCB"/>
    <w:rsid w:val="00DA4BA4"/>
    <w:rsid w:val="00DA6171"/>
    <w:rsid w:val="00DB04EB"/>
    <w:rsid w:val="00DB2DCA"/>
    <w:rsid w:val="00DB5735"/>
    <w:rsid w:val="00DB6496"/>
    <w:rsid w:val="00DB7E08"/>
    <w:rsid w:val="00DB7FF7"/>
    <w:rsid w:val="00DC2A34"/>
    <w:rsid w:val="00DC30E5"/>
    <w:rsid w:val="00DC45C8"/>
    <w:rsid w:val="00DC4D88"/>
    <w:rsid w:val="00DD0931"/>
    <w:rsid w:val="00DD1149"/>
    <w:rsid w:val="00DD1C8E"/>
    <w:rsid w:val="00DD2139"/>
    <w:rsid w:val="00DD3816"/>
    <w:rsid w:val="00DD4DB5"/>
    <w:rsid w:val="00DD53A1"/>
    <w:rsid w:val="00DD5BCC"/>
    <w:rsid w:val="00DD5C85"/>
    <w:rsid w:val="00DD75AE"/>
    <w:rsid w:val="00DE336B"/>
    <w:rsid w:val="00DE3CDF"/>
    <w:rsid w:val="00DE41CC"/>
    <w:rsid w:val="00DE53DA"/>
    <w:rsid w:val="00DE6A88"/>
    <w:rsid w:val="00DF325A"/>
    <w:rsid w:val="00DF4D6F"/>
    <w:rsid w:val="00DF4F29"/>
    <w:rsid w:val="00DF5739"/>
    <w:rsid w:val="00DF758D"/>
    <w:rsid w:val="00DF7A53"/>
    <w:rsid w:val="00DF7B63"/>
    <w:rsid w:val="00E00F8E"/>
    <w:rsid w:val="00E0129A"/>
    <w:rsid w:val="00E01B66"/>
    <w:rsid w:val="00E03BBC"/>
    <w:rsid w:val="00E04640"/>
    <w:rsid w:val="00E05946"/>
    <w:rsid w:val="00E076BA"/>
    <w:rsid w:val="00E16037"/>
    <w:rsid w:val="00E16EB2"/>
    <w:rsid w:val="00E220DA"/>
    <w:rsid w:val="00E229C4"/>
    <w:rsid w:val="00E2439A"/>
    <w:rsid w:val="00E26F51"/>
    <w:rsid w:val="00E307AB"/>
    <w:rsid w:val="00E30D64"/>
    <w:rsid w:val="00E31801"/>
    <w:rsid w:val="00E33319"/>
    <w:rsid w:val="00E3335C"/>
    <w:rsid w:val="00E337D3"/>
    <w:rsid w:val="00E34CD1"/>
    <w:rsid w:val="00E35449"/>
    <w:rsid w:val="00E36477"/>
    <w:rsid w:val="00E40B45"/>
    <w:rsid w:val="00E41CA9"/>
    <w:rsid w:val="00E420AB"/>
    <w:rsid w:val="00E42E02"/>
    <w:rsid w:val="00E44CC5"/>
    <w:rsid w:val="00E455DE"/>
    <w:rsid w:val="00E469C8"/>
    <w:rsid w:val="00E47A6E"/>
    <w:rsid w:val="00E51D33"/>
    <w:rsid w:val="00E545DE"/>
    <w:rsid w:val="00E55959"/>
    <w:rsid w:val="00E56DAA"/>
    <w:rsid w:val="00E62332"/>
    <w:rsid w:val="00E62AD3"/>
    <w:rsid w:val="00E6372F"/>
    <w:rsid w:val="00E64A07"/>
    <w:rsid w:val="00E65AB6"/>
    <w:rsid w:val="00E6767C"/>
    <w:rsid w:val="00E67FE2"/>
    <w:rsid w:val="00E70D7D"/>
    <w:rsid w:val="00E71FC0"/>
    <w:rsid w:val="00E7344B"/>
    <w:rsid w:val="00E757D8"/>
    <w:rsid w:val="00E759B8"/>
    <w:rsid w:val="00E76982"/>
    <w:rsid w:val="00E77C76"/>
    <w:rsid w:val="00E81C07"/>
    <w:rsid w:val="00E842FD"/>
    <w:rsid w:val="00E84C00"/>
    <w:rsid w:val="00E91515"/>
    <w:rsid w:val="00E92B4D"/>
    <w:rsid w:val="00E93FC1"/>
    <w:rsid w:val="00E94D36"/>
    <w:rsid w:val="00E97762"/>
    <w:rsid w:val="00EA0AA2"/>
    <w:rsid w:val="00EA5E32"/>
    <w:rsid w:val="00EA5ECC"/>
    <w:rsid w:val="00EA6684"/>
    <w:rsid w:val="00EA73AA"/>
    <w:rsid w:val="00EA7439"/>
    <w:rsid w:val="00EA7F38"/>
    <w:rsid w:val="00EB051C"/>
    <w:rsid w:val="00EB0F26"/>
    <w:rsid w:val="00EB1D0C"/>
    <w:rsid w:val="00EB202E"/>
    <w:rsid w:val="00EB4396"/>
    <w:rsid w:val="00EB4F50"/>
    <w:rsid w:val="00EB5C72"/>
    <w:rsid w:val="00EB7338"/>
    <w:rsid w:val="00EB7C4A"/>
    <w:rsid w:val="00EC11BD"/>
    <w:rsid w:val="00EC19DE"/>
    <w:rsid w:val="00EC2339"/>
    <w:rsid w:val="00EC2B3C"/>
    <w:rsid w:val="00EC3476"/>
    <w:rsid w:val="00EC3B1E"/>
    <w:rsid w:val="00EC5464"/>
    <w:rsid w:val="00EC5C7A"/>
    <w:rsid w:val="00EC6C21"/>
    <w:rsid w:val="00EC7151"/>
    <w:rsid w:val="00EC7562"/>
    <w:rsid w:val="00ED0905"/>
    <w:rsid w:val="00ED0C9A"/>
    <w:rsid w:val="00ED0CAF"/>
    <w:rsid w:val="00ED117A"/>
    <w:rsid w:val="00ED17C3"/>
    <w:rsid w:val="00ED1A2E"/>
    <w:rsid w:val="00ED4A13"/>
    <w:rsid w:val="00ED601D"/>
    <w:rsid w:val="00ED616A"/>
    <w:rsid w:val="00ED7190"/>
    <w:rsid w:val="00ED7B1D"/>
    <w:rsid w:val="00ED7FD4"/>
    <w:rsid w:val="00EE0F56"/>
    <w:rsid w:val="00EE1A5A"/>
    <w:rsid w:val="00EE1E24"/>
    <w:rsid w:val="00EE6C8A"/>
    <w:rsid w:val="00EF07FC"/>
    <w:rsid w:val="00EF2575"/>
    <w:rsid w:val="00EF4146"/>
    <w:rsid w:val="00EF46C6"/>
    <w:rsid w:val="00EF7953"/>
    <w:rsid w:val="00EF7E2E"/>
    <w:rsid w:val="00F009C7"/>
    <w:rsid w:val="00F00CE2"/>
    <w:rsid w:val="00F00D9F"/>
    <w:rsid w:val="00F043C7"/>
    <w:rsid w:val="00F04EE1"/>
    <w:rsid w:val="00F05019"/>
    <w:rsid w:val="00F062C0"/>
    <w:rsid w:val="00F07E13"/>
    <w:rsid w:val="00F103D1"/>
    <w:rsid w:val="00F10CA8"/>
    <w:rsid w:val="00F11D21"/>
    <w:rsid w:val="00F13C39"/>
    <w:rsid w:val="00F14849"/>
    <w:rsid w:val="00F14CE9"/>
    <w:rsid w:val="00F15214"/>
    <w:rsid w:val="00F158A5"/>
    <w:rsid w:val="00F17D89"/>
    <w:rsid w:val="00F22F00"/>
    <w:rsid w:val="00F243F8"/>
    <w:rsid w:val="00F24ED1"/>
    <w:rsid w:val="00F2593F"/>
    <w:rsid w:val="00F25AD3"/>
    <w:rsid w:val="00F25BDC"/>
    <w:rsid w:val="00F264E6"/>
    <w:rsid w:val="00F275D1"/>
    <w:rsid w:val="00F27F20"/>
    <w:rsid w:val="00F30933"/>
    <w:rsid w:val="00F31029"/>
    <w:rsid w:val="00F327A4"/>
    <w:rsid w:val="00F33236"/>
    <w:rsid w:val="00F33A34"/>
    <w:rsid w:val="00F35E19"/>
    <w:rsid w:val="00F36794"/>
    <w:rsid w:val="00F36D31"/>
    <w:rsid w:val="00F406B4"/>
    <w:rsid w:val="00F41733"/>
    <w:rsid w:val="00F42F9F"/>
    <w:rsid w:val="00F44A9B"/>
    <w:rsid w:val="00F45502"/>
    <w:rsid w:val="00F45764"/>
    <w:rsid w:val="00F47388"/>
    <w:rsid w:val="00F51846"/>
    <w:rsid w:val="00F52455"/>
    <w:rsid w:val="00F529A9"/>
    <w:rsid w:val="00F545C7"/>
    <w:rsid w:val="00F5532F"/>
    <w:rsid w:val="00F55355"/>
    <w:rsid w:val="00F557E9"/>
    <w:rsid w:val="00F56147"/>
    <w:rsid w:val="00F60BE0"/>
    <w:rsid w:val="00F61E4E"/>
    <w:rsid w:val="00F62268"/>
    <w:rsid w:val="00F63E85"/>
    <w:rsid w:val="00F70C0B"/>
    <w:rsid w:val="00F722BB"/>
    <w:rsid w:val="00F73DCB"/>
    <w:rsid w:val="00F758C7"/>
    <w:rsid w:val="00F76A8B"/>
    <w:rsid w:val="00F77240"/>
    <w:rsid w:val="00F772CF"/>
    <w:rsid w:val="00F77FC5"/>
    <w:rsid w:val="00F815E6"/>
    <w:rsid w:val="00F81776"/>
    <w:rsid w:val="00F817EC"/>
    <w:rsid w:val="00F822D8"/>
    <w:rsid w:val="00F8380B"/>
    <w:rsid w:val="00F84089"/>
    <w:rsid w:val="00F86F35"/>
    <w:rsid w:val="00F86FBB"/>
    <w:rsid w:val="00F8766E"/>
    <w:rsid w:val="00F87900"/>
    <w:rsid w:val="00F87916"/>
    <w:rsid w:val="00F87974"/>
    <w:rsid w:val="00F87996"/>
    <w:rsid w:val="00F92DAE"/>
    <w:rsid w:val="00F931B6"/>
    <w:rsid w:val="00F932E4"/>
    <w:rsid w:val="00F93E8F"/>
    <w:rsid w:val="00F95FDB"/>
    <w:rsid w:val="00F96D76"/>
    <w:rsid w:val="00FA06F7"/>
    <w:rsid w:val="00FA09A6"/>
    <w:rsid w:val="00FA145B"/>
    <w:rsid w:val="00FA1EC5"/>
    <w:rsid w:val="00FA2585"/>
    <w:rsid w:val="00FA3A4E"/>
    <w:rsid w:val="00FA459B"/>
    <w:rsid w:val="00FA59CD"/>
    <w:rsid w:val="00FA5C3E"/>
    <w:rsid w:val="00FA798A"/>
    <w:rsid w:val="00FA7A66"/>
    <w:rsid w:val="00FB1ACF"/>
    <w:rsid w:val="00FB26FD"/>
    <w:rsid w:val="00FB3164"/>
    <w:rsid w:val="00FB35B6"/>
    <w:rsid w:val="00FB389E"/>
    <w:rsid w:val="00FB41E6"/>
    <w:rsid w:val="00FB4A47"/>
    <w:rsid w:val="00FB5143"/>
    <w:rsid w:val="00FB6EA6"/>
    <w:rsid w:val="00FC0485"/>
    <w:rsid w:val="00FC0B79"/>
    <w:rsid w:val="00FC0EAD"/>
    <w:rsid w:val="00FC1660"/>
    <w:rsid w:val="00FC193E"/>
    <w:rsid w:val="00FC26B9"/>
    <w:rsid w:val="00FC557C"/>
    <w:rsid w:val="00FC7775"/>
    <w:rsid w:val="00FD00BC"/>
    <w:rsid w:val="00FD00D3"/>
    <w:rsid w:val="00FD14B9"/>
    <w:rsid w:val="00FD29A9"/>
    <w:rsid w:val="00FD4E78"/>
    <w:rsid w:val="00FD51DA"/>
    <w:rsid w:val="00FD5AC0"/>
    <w:rsid w:val="00FD7F44"/>
    <w:rsid w:val="00FE0677"/>
    <w:rsid w:val="00FE2706"/>
    <w:rsid w:val="00FE353E"/>
    <w:rsid w:val="00FE3786"/>
    <w:rsid w:val="00FE45FE"/>
    <w:rsid w:val="00FE4E09"/>
    <w:rsid w:val="00FE67A9"/>
    <w:rsid w:val="00FE6997"/>
    <w:rsid w:val="00FE6D6C"/>
    <w:rsid w:val="00FE6F74"/>
    <w:rsid w:val="00FE7A97"/>
    <w:rsid w:val="00FF0775"/>
    <w:rsid w:val="00FF10AB"/>
    <w:rsid w:val="00FF1CA0"/>
    <w:rsid w:val="00FF280F"/>
    <w:rsid w:val="00FF38A0"/>
    <w:rsid w:val="00FF3B83"/>
    <w:rsid w:val="00FF55DA"/>
    <w:rsid w:val="00FF6725"/>
    <w:rsid w:val="013182FD"/>
    <w:rsid w:val="01FFC01F"/>
    <w:rsid w:val="02AECE2C"/>
    <w:rsid w:val="0443E0F2"/>
    <w:rsid w:val="0479206E"/>
    <w:rsid w:val="04C507C9"/>
    <w:rsid w:val="05474B25"/>
    <w:rsid w:val="05C7103B"/>
    <w:rsid w:val="0658FAD7"/>
    <w:rsid w:val="07BD0E71"/>
    <w:rsid w:val="086DD2B3"/>
    <w:rsid w:val="08F8683C"/>
    <w:rsid w:val="092D851A"/>
    <w:rsid w:val="0AEF852F"/>
    <w:rsid w:val="0BA63DBE"/>
    <w:rsid w:val="0D75D96F"/>
    <w:rsid w:val="0F958F43"/>
    <w:rsid w:val="0FAB618C"/>
    <w:rsid w:val="0FF748E7"/>
    <w:rsid w:val="1051DB63"/>
    <w:rsid w:val="1302B670"/>
    <w:rsid w:val="1307BDD6"/>
    <w:rsid w:val="14C98B1A"/>
    <w:rsid w:val="15810DF2"/>
    <w:rsid w:val="1592AE6B"/>
    <w:rsid w:val="165D3C1F"/>
    <w:rsid w:val="18843981"/>
    <w:rsid w:val="19134130"/>
    <w:rsid w:val="19394E46"/>
    <w:rsid w:val="1AEBC686"/>
    <w:rsid w:val="1C3B6D83"/>
    <w:rsid w:val="1CE4BA14"/>
    <w:rsid w:val="1D8B885F"/>
    <w:rsid w:val="1F108E43"/>
    <w:rsid w:val="1FB869DB"/>
    <w:rsid w:val="201408A9"/>
    <w:rsid w:val="205728FD"/>
    <w:rsid w:val="209D2C3E"/>
    <w:rsid w:val="20BC6B86"/>
    <w:rsid w:val="2127D432"/>
    <w:rsid w:val="218233DD"/>
    <w:rsid w:val="2183959E"/>
    <w:rsid w:val="21B09320"/>
    <w:rsid w:val="226E0A45"/>
    <w:rsid w:val="231D7CF9"/>
    <w:rsid w:val="246546A3"/>
    <w:rsid w:val="283607A9"/>
    <w:rsid w:val="28717D7B"/>
    <w:rsid w:val="29866589"/>
    <w:rsid w:val="29A14DB8"/>
    <w:rsid w:val="2B0F2478"/>
    <w:rsid w:val="2BE7999A"/>
    <w:rsid w:val="2C4A7E43"/>
    <w:rsid w:val="2CD29586"/>
    <w:rsid w:val="2CE11E09"/>
    <w:rsid w:val="2DC1C4F2"/>
    <w:rsid w:val="2DF9AEEF"/>
    <w:rsid w:val="2EB48065"/>
    <w:rsid w:val="3331FCF9"/>
    <w:rsid w:val="3455B2C6"/>
    <w:rsid w:val="34B54CA8"/>
    <w:rsid w:val="34FADB0F"/>
    <w:rsid w:val="352F6075"/>
    <w:rsid w:val="380C9159"/>
    <w:rsid w:val="3833DD92"/>
    <w:rsid w:val="38857636"/>
    <w:rsid w:val="38D323F9"/>
    <w:rsid w:val="38EF4B4B"/>
    <w:rsid w:val="390AC627"/>
    <w:rsid w:val="3A23B4AA"/>
    <w:rsid w:val="3A8DEE66"/>
    <w:rsid w:val="3AE9185A"/>
    <w:rsid w:val="3C329839"/>
    <w:rsid w:val="3C373AF8"/>
    <w:rsid w:val="3C879724"/>
    <w:rsid w:val="409000D6"/>
    <w:rsid w:val="41229555"/>
    <w:rsid w:val="4262A44A"/>
    <w:rsid w:val="43403438"/>
    <w:rsid w:val="449DCC40"/>
    <w:rsid w:val="45291AE4"/>
    <w:rsid w:val="466F9300"/>
    <w:rsid w:val="469C804F"/>
    <w:rsid w:val="4C645C10"/>
    <w:rsid w:val="4CB820BE"/>
    <w:rsid w:val="4DB24BDD"/>
    <w:rsid w:val="4E79011B"/>
    <w:rsid w:val="4EEB6A66"/>
    <w:rsid w:val="4F7D02C6"/>
    <w:rsid w:val="4FDEB87F"/>
    <w:rsid w:val="5006368E"/>
    <w:rsid w:val="51017132"/>
    <w:rsid w:val="522CAEE3"/>
    <w:rsid w:val="54BAE076"/>
    <w:rsid w:val="54D89B5F"/>
    <w:rsid w:val="55436C93"/>
    <w:rsid w:val="580762AF"/>
    <w:rsid w:val="58453661"/>
    <w:rsid w:val="587BA4CD"/>
    <w:rsid w:val="59D8E766"/>
    <w:rsid w:val="5C61EEF5"/>
    <w:rsid w:val="5D73D178"/>
    <w:rsid w:val="5E964822"/>
    <w:rsid w:val="5F5CB824"/>
    <w:rsid w:val="616B69DD"/>
    <w:rsid w:val="6295DD45"/>
    <w:rsid w:val="63EB97FA"/>
    <w:rsid w:val="651BBCAB"/>
    <w:rsid w:val="65409AD1"/>
    <w:rsid w:val="65891E90"/>
    <w:rsid w:val="65DB6F12"/>
    <w:rsid w:val="663D4769"/>
    <w:rsid w:val="66924A3F"/>
    <w:rsid w:val="694E85A6"/>
    <w:rsid w:val="6A244AAC"/>
    <w:rsid w:val="6A722B40"/>
    <w:rsid w:val="6AFC191E"/>
    <w:rsid w:val="6B759573"/>
    <w:rsid w:val="6C220397"/>
    <w:rsid w:val="6C2B2F45"/>
    <w:rsid w:val="6D98A063"/>
    <w:rsid w:val="6E7BAFC4"/>
    <w:rsid w:val="6E9353C2"/>
    <w:rsid w:val="6F71DFCF"/>
    <w:rsid w:val="6F98A6FB"/>
    <w:rsid w:val="70A39912"/>
    <w:rsid w:val="725E534C"/>
    <w:rsid w:val="728967C8"/>
    <w:rsid w:val="73584C95"/>
    <w:rsid w:val="74538739"/>
    <w:rsid w:val="75FF31AB"/>
    <w:rsid w:val="77667CA6"/>
    <w:rsid w:val="776D6D12"/>
    <w:rsid w:val="77EDD9D3"/>
    <w:rsid w:val="782BE056"/>
    <w:rsid w:val="79EF6197"/>
    <w:rsid w:val="7D270259"/>
    <w:rsid w:val="7DD5BE2A"/>
    <w:rsid w:val="7E8D1E64"/>
    <w:rsid w:val="7E9F4FBF"/>
    <w:rsid w:val="7FAD149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92F4"/>
  <w15:chartTrackingRefBased/>
  <w15:docId w15:val="{2EC76DA3-580A-4022-8EA9-F2896FCC6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FD4"/>
  </w:style>
  <w:style w:type="paragraph" w:styleId="Heading1">
    <w:name w:val="heading 1"/>
    <w:basedOn w:val="Normal"/>
    <w:next w:val="Normal"/>
    <w:link w:val="Heading1Char"/>
    <w:uiPriority w:val="9"/>
    <w:qFormat/>
    <w:rsid w:val="009031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0B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4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F7C5D"/>
    <w:pPr>
      <w:spacing w:after="0" w:line="240" w:lineRule="auto"/>
    </w:pPr>
    <w:rPr>
      <w:rFonts w:eastAsiaTheme="minorEastAsia"/>
      <w:kern w:val="0"/>
      <w:lang w:eastAsia="da-DK"/>
      <w14:ligatures w14:val="none"/>
    </w:rPr>
  </w:style>
  <w:style w:type="character" w:customStyle="1" w:styleId="NoSpacingChar">
    <w:name w:val="No Spacing Char"/>
    <w:basedOn w:val="DefaultParagraphFont"/>
    <w:link w:val="NoSpacing"/>
    <w:uiPriority w:val="1"/>
    <w:rsid w:val="005F7C5D"/>
    <w:rPr>
      <w:rFonts w:eastAsiaTheme="minorEastAsia"/>
      <w:kern w:val="0"/>
      <w:lang w:eastAsia="da-DK"/>
      <w14:ligatures w14:val="none"/>
    </w:rPr>
  </w:style>
  <w:style w:type="character" w:customStyle="1" w:styleId="Heading1Char">
    <w:name w:val="Heading 1 Char"/>
    <w:basedOn w:val="DefaultParagraphFont"/>
    <w:link w:val="Heading1"/>
    <w:uiPriority w:val="9"/>
    <w:rsid w:val="009031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3164"/>
    <w:pPr>
      <w:outlineLvl w:val="9"/>
    </w:pPr>
    <w:rPr>
      <w:kern w:val="0"/>
      <w:lang w:eastAsia="da-DK"/>
      <w14:ligatures w14:val="none"/>
    </w:rPr>
  </w:style>
  <w:style w:type="paragraph" w:styleId="TOC1">
    <w:name w:val="toc 1"/>
    <w:basedOn w:val="Normal"/>
    <w:next w:val="Normal"/>
    <w:autoRedefine/>
    <w:uiPriority w:val="39"/>
    <w:unhideWhenUsed/>
    <w:rsid w:val="00903164"/>
    <w:pPr>
      <w:spacing w:after="100"/>
    </w:pPr>
  </w:style>
  <w:style w:type="character" w:styleId="Hyperlink">
    <w:name w:val="Hyperlink"/>
    <w:basedOn w:val="DefaultParagraphFont"/>
    <w:uiPriority w:val="99"/>
    <w:unhideWhenUsed/>
    <w:rsid w:val="00903164"/>
    <w:rPr>
      <w:color w:val="0563C1" w:themeColor="hyperlink"/>
      <w:u w:val="single"/>
    </w:rPr>
  </w:style>
  <w:style w:type="paragraph" w:styleId="Header">
    <w:name w:val="header"/>
    <w:basedOn w:val="Normal"/>
    <w:link w:val="HeaderChar"/>
    <w:uiPriority w:val="99"/>
    <w:unhideWhenUsed/>
    <w:rsid w:val="00D96E09"/>
    <w:pPr>
      <w:tabs>
        <w:tab w:val="center" w:pos="4819"/>
        <w:tab w:val="right" w:pos="9638"/>
      </w:tabs>
      <w:spacing w:after="0" w:line="240" w:lineRule="auto"/>
    </w:pPr>
  </w:style>
  <w:style w:type="character" w:customStyle="1" w:styleId="HeaderChar">
    <w:name w:val="Header Char"/>
    <w:basedOn w:val="DefaultParagraphFont"/>
    <w:link w:val="Header"/>
    <w:uiPriority w:val="99"/>
    <w:rsid w:val="00D96E09"/>
  </w:style>
  <w:style w:type="paragraph" w:styleId="Footer">
    <w:name w:val="footer"/>
    <w:basedOn w:val="Normal"/>
    <w:link w:val="FooterChar"/>
    <w:uiPriority w:val="99"/>
    <w:unhideWhenUsed/>
    <w:rsid w:val="00D96E09"/>
    <w:pPr>
      <w:tabs>
        <w:tab w:val="center" w:pos="4819"/>
        <w:tab w:val="right" w:pos="9638"/>
      </w:tabs>
      <w:spacing w:after="0" w:line="240" w:lineRule="auto"/>
    </w:pPr>
  </w:style>
  <w:style w:type="character" w:customStyle="1" w:styleId="FooterChar">
    <w:name w:val="Footer Char"/>
    <w:basedOn w:val="DefaultParagraphFont"/>
    <w:link w:val="Footer"/>
    <w:uiPriority w:val="99"/>
    <w:rsid w:val="00D96E09"/>
  </w:style>
  <w:style w:type="table" w:styleId="TableGrid">
    <w:name w:val="Table Grid"/>
    <w:basedOn w:val="TableNormal"/>
    <w:uiPriority w:val="59"/>
    <w:rsid w:val="005A325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E49C4"/>
    <w:pPr>
      <w:ind w:left="720"/>
      <w:contextualSpacing/>
    </w:pPr>
  </w:style>
  <w:style w:type="paragraph" w:styleId="Caption">
    <w:name w:val="caption"/>
    <w:basedOn w:val="Normal"/>
    <w:next w:val="Normal"/>
    <w:uiPriority w:val="35"/>
    <w:unhideWhenUsed/>
    <w:qFormat/>
    <w:rsid w:val="008077D7"/>
    <w:pPr>
      <w:spacing w:after="200" w:line="240" w:lineRule="auto"/>
    </w:pPr>
    <w:rPr>
      <w:i/>
      <w:iCs/>
      <w:color w:val="44546A" w:themeColor="text2"/>
      <w:sz w:val="18"/>
      <w:szCs w:val="18"/>
    </w:rPr>
  </w:style>
  <w:style w:type="character" w:styleId="Emphasis">
    <w:name w:val="Emphasis"/>
    <w:basedOn w:val="DefaultParagraphFont"/>
    <w:uiPriority w:val="20"/>
    <w:qFormat/>
    <w:rsid w:val="0058630A"/>
    <w:rPr>
      <w:i/>
      <w:iCs/>
    </w:rPr>
  </w:style>
  <w:style w:type="character" w:customStyle="1" w:styleId="Heading2Char">
    <w:name w:val="Heading 2 Char"/>
    <w:basedOn w:val="DefaultParagraphFont"/>
    <w:link w:val="Heading2"/>
    <w:uiPriority w:val="9"/>
    <w:rsid w:val="00F60BE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97611"/>
    <w:pPr>
      <w:spacing w:after="100"/>
      <w:ind w:left="220"/>
    </w:pPr>
  </w:style>
  <w:style w:type="character" w:styleId="CommentReference">
    <w:name w:val="annotation reference"/>
    <w:basedOn w:val="DefaultParagraphFont"/>
    <w:uiPriority w:val="99"/>
    <w:semiHidden/>
    <w:unhideWhenUsed/>
    <w:rsid w:val="0038186F"/>
    <w:rPr>
      <w:sz w:val="16"/>
      <w:szCs w:val="16"/>
    </w:rPr>
  </w:style>
  <w:style w:type="paragraph" w:styleId="CommentText">
    <w:name w:val="annotation text"/>
    <w:basedOn w:val="Normal"/>
    <w:link w:val="CommentTextChar"/>
    <w:uiPriority w:val="99"/>
    <w:unhideWhenUsed/>
    <w:rsid w:val="0038186F"/>
    <w:pPr>
      <w:spacing w:line="240" w:lineRule="auto"/>
    </w:pPr>
    <w:rPr>
      <w:sz w:val="20"/>
      <w:szCs w:val="20"/>
    </w:rPr>
  </w:style>
  <w:style w:type="character" w:customStyle="1" w:styleId="CommentTextChar">
    <w:name w:val="Comment Text Char"/>
    <w:basedOn w:val="DefaultParagraphFont"/>
    <w:link w:val="CommentText"/>
    <w:uiPriority w:val="99"/>
    <w:rsid w:val="0038186F"/>
    <w:rPr>
      <w:sz w:val="20"/>
      <w:szCs w:val="20"/>
    </w:rPr>
  </w:style>
  <w:style w:type="paragraph" w:styleId="CommentSubject">
    <w:name w:val="annotation subject"/>
    <w:basedOn w:val="CommentText"/>
    <w:next w:val="CommentText"/>
    <w:link w:val="CommentSubjectChar"/>
    <w:uiPriority w:val="99"/>
    <w:semiHidden/>
    <w:unhideWhenUsed/>
    <w:rsid w:val="0038186F"/>
    <w:rPr>
      <w:b/>
      <w:bCs/>
    </w:rPr>
  </w:style>
  <w:style w:type="character" w:customStyle="1" w:styleId="CommentSubjectChar">
    <w:name w:val="Comment Subject Char"/>
    <w:basedOn w:val="CommentTextChar"/>
    <w:link w:val="CommentSubject"/>
    <w:uiPriority w:val="99"/>
    <w:semiHidden/>
    <w:rsid w:val="0038186F"/>
    <w:rPr>
      <w:b/>
      <w:bCs/>
      <w:sz w:val="20"/>
      <w:szCs w:val="20"/>
    </w:rPr>
  </w:style>
  <w:style w:type="character" w:customStyle="1" w:styleId="Heading3Char">
    <w:name w:val="Heading 3 Char"/>
    <w:basedOn w:val="DefaultParagraphFont"/>
    <w:link w:val="Heading3"/>
    <w:uiPriority w:val="9"/>
    <w:rsid w:val="0070464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F645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1.jpeg"/><Relationship Id="rId3" Type="http://schemas.openxmlformats.org/officeDocument/2006/relationships/image" Target="media/image5.jpeg"/><Relationship Id="rId7" Type="http://schemas.openxmlformats.org/officeDocument/2006/relationships/hyperlink" Target="https://www.dst.dk/ext/53425109559/0/serviceit/Liste-med-besoegstal-for-statslige-og-statsanerkendte-museer-(2022)--xlsx" TargetMode="External"/><Relationship Id="rId2" Type="http://schemas.openxmlformats.org/officeDocument/2006/relationships/image" Target="media/image3.jpeg"/><Relationship Id="rId1" Type="http://schemas.openxmlformats.org/officeDocument/2006/relationships/image" Target="media/image1.jpeg"/><Relationship Id="rId6" Type="http://schemas.openxmlformats.org/officeDocument/2006/relationships/hyperlink" Target="https://www.dst.dk/da/Statistik/emner/kultur-og-fritid/museer-og-zoologiske-haver/museer" TargetMode="External"/><Relationship Id="rId5" Type="http://schemas.openxmlformats.org/officeDocument/2006/relationships/image" Target="media/image7.jpeg"/><Relationship Id="rId4" Type="http://schemas.openxmlformats.org/officeDocument/2006/relationships/image" Target="media/image6.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B2B21-7782-447C-8059-DE4461ED6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Pages>
  <Words>3648</Words>
  <Characters>20796</Characters>
  <Application>Microsoft Office Word</Application>
  <DocSecurity>4</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24396</CharactersWithSpaces>
  <SharedDoc>false</SharedDoc>
  <HLinks>
    <vt:vector size="102" baseType="variant">
      <vt:variant>
        <vt:i4>1572917</vt:i4>
      </vt:variant>
      <vt:variant>
        <vt:i4>86</vt:i4>
      </vt:variant>
      <vt:variant>
        <vt:i4>0</vt:i4>
      </vt:variant>
      <vt:variant>
        <vt:i4>5</vt:i4>
      </vt:variant>
      <vt:variant>
        <vt:lpwstr/>
      </vt:variant>
      <vt:variant>
        <vt:lpwstr>_Toc152241296</vt:lpwstr>
      </vt:variant>
      <vt:variant>
        <vt:i4>1572917</vt:i4>
      </vt:variant>
      <vt:variant>
        <vt:i4>80</vt:i4>
      </vt:variant>
      <vt:variant>
        <vt:i4>0</vt:i4>
      </vt:variant>
      <vt:variant>
        <vt:i4>5</vt:i4>
      </vt:variant>
      <vt:variant>
        <vt:lpwstr/>
      </vt:variant>
      <vt:variant>
        <vt:lpwstr>_Toc152241295</vt:lpwstr>
      </vt:variant>
      <vt:variant>
        <vt:i4>1572917</vt:i4>
      </vt:variant>
      <vt:variant>
        <vt:i4>74</vt:i4>
      </vt:variant>
      <vt:variant>
        <vt:i4>0</vt:i4>
      </vt:variant>
      <vt:variant>
        <vt:i4>5</vt:i4>
      </vt:variant>
      <vt:variant>
        <vt:lpwstr/>
      </vt:variant>
      <vt:variant>
        <vt:lpwstr>_Toc152241294</vt:lpwstr>
      </vt:variant>
      <vt:variant>
        <vt:i4>1572917</vt:i4>
      </vt:variant>
      <vt:variant>
        <vt:i4>68</vt:i4>
      </vt:variant>
      <vt:variant>
        <vt:i4>0</vt:i4>
      </vt:variant>
      <vt:variant>
        <vt:i4>5</vt:i4>
      </vt:variant>
      <vt:variant>
        <vt:lpwstr/>
      </vt:variant>
      <vt:variant>
        <vt:lpwstr>_Toc152241293</vt:lpwstr>
      </vt:variant>
      <vt:variant>
        <vt:i4>1572917</vt:i4>
      </vt:variant>
      <vt:variant>
        <vt:i4>62</vt:i4>
      </vt:variant>
      <vt:variant>
        <vt:i4>0</vt:i4>
      </vt:variant>
      <vt:variant>
        <vt:i4>5</vt:i4>
      </vt:variant>
      <vt:variant>
        <vt:lpwstr/>
      </vt:variant>
      <vt:variant>
        <vt:lpwstr>_Toc152241292</vt:lpwstr>
      </vt:variant>
      <vt:variant>
        <vt:i4>1572917</vt:i4>
      </vt:variant>
      <vt:variant>
        <vt:i4>56</vt:i4>
      </vt:variant>
      <vt:variant>
        <vt:i4>0</vt:i4>
      </vt:variant>
      <vt:variant>
        <vt:i4>5</vt:i4>
      </vt:variant>
      <vt:variant>
        <vt:lpwstr/>
      </vt:variant>
      <vt:variant>
        <vt:lpwstr>_Toc152241291</vt:lpwstr>
      </vt:variant>
      <vt:variant>
        <vt:i4>1572917</vt:i4>
      </vt:variant>
      <vt:variant>
        <vt:i4>50</vt:i4>
      </vt:variant>
      <vt:variant>
        <vt:i4>0</vt:i4>
      </vt:variant>
      <vt:variant>
        <vt:i4>5</vt:i4>
      </vt:variant>
      <vt:variant>
        <vt:lpwstr/>
      </vt:variant>
      <vt:variant>
        <vt:lpwstr>_Toc152241290</vt:lpwstr>
      </vt:variant>
      <vt:variant>
        <vt:i4>1638453</vt:i4>
      </vt:variant>
      <vt:variant>
        <vt:i4>44</vt:i4>
      </vt:variant>
      <vt:variant>
        <vt:i4>0</vt:i4>
      </vt:variant>
      <vt:variant>
        <vt:i4>5</vt:i4>
      </vt:variant>
      <vt:variant>
        <vt:lpwstr/>
      </vt:variant>
      <vt:variant>
        <vt:lpwstr>_Toc152241289</vt:lpwstr>
      </vt:variant>
      <vt:variant>
        <vt:i4>1638453</vt:i4>
      </vt:variant>
      <vt:variant>
        <vt:i4>38</vt:i4>
      </vt:variant>
      <vt:variant>
        <vt:i4>0</vt:i4>
      </vt:variant>
      <vt:variant>
        <vt:i4>5</vt:i4>
      </vt:variant>
      <vt:variant>
        <vt:lpwstr/>
      </vt:variant>
      <vt:variant>
        <vt:lpwstr>_Toc152241288</vt:lpwstr>
      </vt:variant>
      <vt:variant>
        <vt:i4>1638453</vt:i4>
      </vt:variant>
      <vt:variant>
        <vt:i4>32</vt:i4>
      </vt:variant>
      <vt:variant>
        <vt:i4>0</vt:i4>
      </vt:variant>
      <vt:variant>
        <vt:i4>5</vt:i4>
      </vt:variant>
      <vt:variant>
        <vt:lpwstr/>
      </vt:variant>
      <vt:variant>
        <vt:lpwstr>_Toc152241287</vt:lpwstr>
      </vt:variant>
      <vt:variant>
        <vt:i4>1638453</vt:i4>
      </vt:variant>
      <vt:variant>
        <vt:i4>26</vt:i4>
      </vt:variant>
      <vt:variant>
        <vt:i4>0</vt:i4>
      </vt:variant>
      <vt:variant>
        <vt:i4>5</vt:i4>
      </vt:variant>
      <vt:variant>
        <vt:lpwstr/>
      </vt:variant>
      <vt:variant>
        <vt:lpwstr>_Toc152241286</vt:lpwstr>
      </vt:variant>
      <vt:variant>
        <vt:i4>1638453</vt:i4>
      </vt:variant>
      <vt:variant>
        <vt:i4>20</vt:i4>
      </vt:variant>
      <vt:variant>
        <vt:i4>0</vt:i4>
      </vt:variant>
      <vt:variant>
        <vt:i4>5</vt:i4>
      </vt:variant>
      <vt:variant>
        <vt:lpwstr/>
      </vt:variant>
      <vt:variant>
        <vt:lpwstr>_Toc152241285</vt:lpwstr>
      </vt:variant>
      <vt:variant>
        <vt:i4>1638453</vt:i4>
      </vt:variant>
      <vt:variant>
        <vt:i4>14</vt:i4>
      </vt:variant>
      <vt:variant>
        <vt:i4>0</vt:i4>
      </vt:variant>
      <vt:variant>
        <vt:i4>5</vt:i4>
      </vt:variant>
      <vt:variant>
        <vt:lpwstr/>
      </vt:variant>
      <vt:variant>
        <vt:lpwstr>_Toc152241284</vt:lpwstr>
      </vt:variant>
      <vt:variant>
        <vt:i4>1638453</vt:i4>
      </vt:variant>
      <vt:variant>
        <vt:i4>8</vt:i4>
      </vt:variant>
      <vt:variant>
        <vt:i4>0</vt:i4>
      </vt:variant>
      <vt:variant>
        <vt:i4>5</vt:i4>
      </vt:variant>
      <vt:variant>
        <vt:lpwstr/>
      </vt:variant>
      <vt:variant>
        <vt:lpwstr>_Toc152241283</vt:lpwstr>
      </vt:variant>
      <vt:variant>
        <vt:i4>1638453</vt:i4>
      </vt:variant>
      <vt:variant>
        <vt:i4>2</vt:i4>
      </vt:variant>
      <vt:variant>
        <vt:i4>0</vt:i4>
      </vt:variant>
      <vt:variant>
        <vt:i4>5</vt:i4>
      </vt:variant>
      <vt:variant>
        <vt:lpwstr/>
      </vt:variant>
      <vt:variant>
        <vt:lpwstr>_Toc152241282</vt:lpwstr>
      </vt:variant>
      <vt:variant>
        <vt:i4>4849734</vt:i4>
      </vt:variant>
      <vt:variant>
        <vt:i4>3</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0</vt:i4>
      </vt:variant>
      <vt:variant>
        <vt:i4>0</vt:i4>
      </vt:variant>
      <vt:variant>
        <vt:i4>5</vt:i4>
      </vt:variant>
      <vt:variant>
        <vt:lpwstr>https://www.dst.dk/da/Statistik/emner/kultur-og-fritid/museer-og-zoologiske-haver/museer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Egypten – besat af Livet</dc:title>
  <dc:subject>- en Moesgaard Museum specialudstilling, 2023-2024</dc:subject>
  <dc:creator>Charlotte Xenia</dc:creator>
  <cp:keywords/>
  <dc:description/>
  <cp:lastModifiedBy>Julie Nielsen</cp:lastModifiedBy>
  <cp:revision>686</cp:revision>
  <dcterms:created xsi:type="dcterms:W3CDTF">2023-11-22T22:43:00Z</dcterms:created>
  <dcterms:modified xsi:type="dcterms:W3CDTF">2023-12-01T16:50:00Z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id="QlfDcgPF"/&gt;&lt;style id="http://www.zotero.org/styles/anglia-ruskin-erhvervsakademi-aarhus" locale="da-DK" hasBibliography="1" bibliographyStyleHasBeenSet="0"/&gt;&lt;prefs&gt;&lt;pref name="fieldType" value="F</vt:lpwstr>
  </property>
  <property fmtid="{D5CDD505-2E9C-101B-9397-08002B2CF9AE}" pid="3" name="ZOTERO_PREF_2">
    <vt:lpwstr>ield"/&gt;&lt;pref name="automaticJournalAbbreviations" value="true"/&gt;&lt;/prefs&gt;&lt;/data&gt;</vt:lpwstr>
  </property>
</Properties>
</file>